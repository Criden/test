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D8B3E3" w14:textId="7D1D09A9" w:rsidR="00A642DE" w:rsidRPr="006D3159" w:rsidRDefault="004C29B3" w:rsidP="00E73897">
      <w:pPr>
        <w:tabs>
          <w:tab w:val="left" w:pos="7219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14:paraId="0D79FA96" w14:textId="77777777" w:rsidR="00BE5539" w:rsidRPr="006D3159" w:rsidRDefault="00BE5539" w:rsidP="00BE5539">
      <w:pPr>
        <w:rPr>
          <w:rFonts w:ascii="Times New Roman" w:hAnsi="Times New Roman" w:cs="Times New Roman"/>
          <w:color w:val="000000" w:themeColor="text1"/>
          <w:lang w:val="en-US"/>
        </w:rPr>
      </w:pPr>
    </w:p>
    <w:tbl>
      <w:tblPr>
        <w:tblpPr w:leftFromText="180" w:rightFromText="180" w:vertAnchor="page" w:horzAnchor="margin" w:tblpY="521"/>
        <w:tblW w:w="0" w:type="auto"/>
        <w:tblLook w:val="0000" w:firstRow="0" w:lastRow="0" w:firstColumn="0" w:lastColumn="0" w:noHBand="0" w:noVBand="0"/>
      </w:tblPr>
      <w:tblGrid>
        <w:gridCol w:w="9921"/>
      </w:tblGrid>
      <w:tr w:rsidR="003F63E4" w:rsidRPr="006D3159" w14:paraId="581B617D" w14:textId="77777777" w:rsidTr="003F28E0">
        <w:trPr>
          <w:trHeight w:val="1976"/>
        </w:trPr>
        <w:tc>
          <w:tcPr>
            <w:tcW w:w="10031" w:type="dxa"/>
            <w:shd w:val="clear" w:color="auto" w:fill="auto"/>
          </w:tcPr>
          <w:p w14:paraId="1B8F0E48" w14:textId="7DF9EFEB" w:rsidR="003F28E0" w:rsidRPr="00D610F2" w:rsidRDefault="003F28E0" w:rsidP="003F28E0">
            <w:pPr>
              <w:tabs>
                <w:tab w:val="left" w:pos="4220"/>
              </w:tabs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D610F2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ab/>
            </w:r>
          </w:p>
          <w:p w14:paraId="5A23A610" w14:textId="77777777" w:rsidR="00A642DE" w:rsidRPr="00D610F2" w:rsidRDefault="00A642DE" w:rsidP="003F28E0">
            <w:pPr>
              <w:pStyle w:val="af4"/>
              <w:jc w:val="righ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24A69FB6" w14:textId="14552FCE" w:rsidR="003F28E0" w:rsidRPr="00D610F2" w:rsidRDefault="003F28E0" w:rsidP="003F28E0">
            <w:pPr>
              <w:pStyle w:val="af4"/>
              <w:jc w:val="righ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610F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УТВЕРЖДАЮ</w:t>
            </w:r>
          </w:p>
          <w:p w14:paraId="2749D22D" w14:textId="36DC24C5" w:rsidR="003F28E0" w:rsidRPr="00D610F2" w:rsidRDefault="003F28E0" w:rsidP="003F28E0">
            <w:pPr>
              <w:pStyle w:val="af4"/>
              <w:jc w:val="righ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5610BFA5" w14:textId="08862B5E" w:rsidR="003F28E0" w:rsidRPr="006D3159" w:rsidRDefault="003F28E0" w:rsidP="003F28E0">
            <w:pPr>
              <w:pStyle w:val="af4"/>
              <w:jc w:val="righ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6D315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Директор ООО «МХ 1»</w:t>
            </w:r>
          </w:p>
          <w:p w14:paraId="5B94F8BA" w14:textId="0B7A0E8B" w:rsidR="003F28E0" w:rsidRPr="006D3159" w:rsidRDefault="003F28E0" w:rsidP="003F28E0">
            <w:pPr>
              <w:pStyle w:val="af4"/>
              <w:jc w:val="righ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7D16E4F6" w14:textId="5E8EF8D2" w:rsidR="003F28E0" w:rsidRPr="006D3159" w:rsidRDefault="003F28E0" w:rsidP="003F28E0">
            <w:pPr>
              <w:pStyle w:val="af4"/>
              <w:jc w:val="righ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6D315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/А. А. Гуров/</w:t>
            </w:r>
          </w:p>
          <w:p w14:paraId="725AB90F" w14:textId="77777777" w:rsidR="003F28E0" w:rsidRPr="00D610F2" w:rsidRDefault="003F28E0" w:rsidP="003F28E0">
            <w:pPr>
              <w:pStyle w:val="af4"/>
              <w:jc w:val="righ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610F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                               </w:t>
            </w:r>
          </w:p>
          <w:p w14:paraId="1D7A72DB" w14:textId="69AEB31A" w:rsidR="003F28E0" w:rsidRPr="006D3159" w:rsidRDefault="00D76AC3" w:rsidP="003F28E0">
            <w:pPr>
              <w:pStyle w:val="af4"/>
              <w:jc w:val="right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610F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BA1E0E" w:rsidRPr="00D610F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«</w:t>
            </w:r>
            <w:ins w:id="0" w:author="Саржанов Руслан Рамисович" w:date="2020-04-01T17:07:00Z">
              <w:r w:rsidR="007E4011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t>06</w:t>
              </w:r>
            </w:ins>
            <w:del w:id="1" w:author="Саржанов Руслан Рамисович" w:date="2020-04-01T17:07:00Z">
              <w:r w:rsidR="00054E20" w:rsidRPr="00D610F2" w:rsidDel="004D16A5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delText>1</w:delText>
              </w:r>
              <w:r w:rsidR="008D6B73" w:rsidRPr="00D610F2" w:rsidDel="004D16A5">
                <w:rPr>
                  <w:rFonts w:ascii="Times New Roman" w:hAnsi="Times New Roman"/>
                  <w:color w:val="000000" w:themeColor="text1"/>
                  <w:sz w:val="24"/>
                  <w:szCs w:val="24"/>
                  <w:lang w:val="en-US"/>
                </w:rPr>
                <w:delText>1</w:delText>
              </w:r>
            </w:del>
            <w:r w:rsidR="00BA1E0E" w:rsidRPr="00D610F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»</w:t>
            </w:r>
            <w:r w:rsidR="005760B2" w:rsidRPr="00D610F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del w:id="2" w:author="Саржанов Руслан Рамисович" w:date="2020-04-01T17:07:00Z">
              <w:r w:rsidR="00054E20" w:rsidRPr="00D610F2" w:rsidDel="004D16A5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delText>декабря</w:delText>
              </w:r>
              <w:r w:rsidR="005760B2" w:rsidRPr="00D610F2" w:rsidDel="004D16A5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delText xml:space="preserve"> </w:delText>
              </w:r>
            </w:del>
            <w:ins w:id="3" w:author="Саржанов Руслан Рамисович" w:date="2020-06-11T11:10:00Z">
              <w:r w:rsidR="00EF61C1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t>ию</w:t>
              </w:r>
            </w:ins>
            <w:ins w:id="4" w:author="Саржанов Руслан Рамисович" w:date="2020-07-06T09:24:00Z">
              <w:r w:rsidR="00AE548E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t>л</w:t>
              </w:r>
            </w:ins>
            <w:ins w:id="5" w:author="Саржанов Руслан Рамисович" w:date="2020-06-11T11:10:00Z">
              <w:r w:rsidR="00EF61C1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t xml:space="preserve">я </w:t>
              </w:r>
            </w:ins>
            <w:r w:rsidR="003F28E0" w:rsidRPr="006D315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</w:t>
            </w:r>
            <w:ins w:id="6" w:author="Саржанов Руслан Рамисович" w:date="2020-04-01T17:07:00Z">
              <w:r w:rsidR="004D16A5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t>20</w:t>
              </w:r>
            </w:ins>
            <w:del w:id="7" w:author="Саржанов Руслан Рамисович" w:date="2020-04-01T17:07:00Z">
              <w:r w:rsidR="003F28E0" w:rsidRPr="006D3159" w:rsidDel="004D16A5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delText>1</w:delText>
              </w:r>
              <w:r w:rsidR="0012520C" w:rsidRPr="006D3159" w:rsidDel="004D16A5">
                <w:rPr>
                  <w:rFonts w:ascii="Times New Roman" w:hAnsi="Times New Roman"/>
                  <w:color w:val="000000" w:themeColor="text1"/>
                  <w:sz w:val="24"/>
                  <w:szCs w:val="24"/>
                </w:rPr>
                <w:delText>9</w:delText>
              </w:r>
            </w:del>
            <w:r w:rsidR="003F28E0" w:rsidRPr="006D315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г.</w:t>
            </w:r>
          </w:p>
          <w:p w14:paraId="7D94FF84" w14:textId="77777777" w:rsidR="003F28E0" w:rsidRPr="006D3159" w:rsidRDefault="003F28E0" w:rsidP="00E73897">
            <w:pPr>
              <w:tabs>
                <w:tab w:val="left" w:pos="6508"/>
              </w:tabs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</w:tr>
    </w:tbl>
    <w:p w14:paraId="2D77E00A" w14:textId="77777777" w:rsidR="003F28E0" w:rsidRPr="006D3159" w:rsidRDefault="003F28E0" w:rsidP="003F28E0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</w:p>
    <w:p w14:paraId="6ADA9B20" w14:textId="77777777" w:rsidR="003F28E0" w:rsidRPr="00D610F2" w:rsidRDefault="003F28E0" w:rsidP="003F28E0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F7DFD01" w14:textId="77777777" w:rsidR="003F28E0" w:rsidRPr="00D610F2" w:rsidRDefault="000E24B3" w:rsidP="005760B2">
      <w:pPr>
        <w:tabs>
          <w:tab w:val="left" w:pos="9045"/>
        </w:tabs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D610F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</w:p>
    <w:p w14:paraId="7F5FFC3B" w14:textId="77777777" w:rsidR="003F28E0" w:rsidRPr="00D610F2" w:rsidRDefault="003F28E0" w:rsidP="003F28E0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05C60B7" w14:textId="77777777" w:rsidR="003F28E0" w:rsidRPr="00D610F2" w:rsidRDefault="003F28E0" w:rsidP="00C62813">
      <w:pPr>
        <w:pStyle w:val="af2"/>
        <w:pBdr>
          <w:bottom w:val="single" w:sz="8" w:space="0" w:color="4F81BD"/>
        </w:pBdr>
        <w:spacing w:after="0"/>
        <w:jc w:val="right"/>
        <w:rPr>
          <w:color w:val="000000" w:themeColor="text1"/>
        </w:rPr>
      </w:pPr>
    </w:p>
    <w:p w14:paraId="12F71AEF" w14:textId="77777777" w:rsidR="003F28E0" w:rsidRPr="006D3159" w:rsidRDefault="003F28E0" w:rsidP="00C62813">
      <w:pPr>
        <w:pStyle w:val="af2"/>
        <w:pBdr>
          <w:bottom w:val="single" w:sz="8" w:space="0" w:color="4F81BD"/>
        </w:pBdr>
        <w:spacing w:after="0"/>
        <w:rPr>
          <w:color w:val="000000" w:themeColor="text1"/>
        </w:rPr>
      </w:pPr>
    </w:p>
    <w:p w14:paraId="2CD0FD1F" w14:textId="77777777" w:rsidR="003F28E0" w:rsidRPr="006D3159" w:rsidRDefault="003F28E0" w:rsidP="00C62813">
      <w:pPr>
        <w:pStyle w:val="af2"/>
        <w:rPr>
          <w:color w:val="000000" w:themeColor="text1"/>
        </w:rPr>
      </w:pPr>
      <w:r w:rsidRPr="006D3159">
        <w:rPr>
          <w:color w:val="000000" w:themeColor="text1"/>
        </w:rPr>
        <w:t>Правила работы в Системе ONLINECONTRACT</w:t>
      </w:r>
    </w:p>
    <w:p w14:paraId="688B4DE0" w14:textId="77777777" w:rsidR="003F28E0" w:rsidRPr="006D3159" w:rsidRDefault="003F28E0" w:rsidP="003F28E0">
      <w:pPr>
        <w:pStyle w:val="af6"/>
        <w:numPr>
          <w:ilvl w:val="0"/>
          <w:numId w:val="0"/>
        </w:numPr>
        <w:spacing w:before="240"/>
        <w:jc w:val="both"/>
        <w:rPr>
          <w:rFonts w:ascii="Times New Roman" w:hAnsi="Times New Roman"/>
          <w:b w:val="0"/>
          <w:color w:val="000000" w:themeColor="text1"/>
          <w:sz w:val="66"/>
          <w:szCs w:val="66"/>
        </w:rPr>
      </w:pPr>
      <w:r w:rsidRPr="006D3159">
        <w:rPr>
          <w:rFonts w:ascii="Times New Roman" w:hAnsi="Times New Roman"/>
          <w:b w:val="0"/>
          <w:color w:val="000000" w:themeColor="text1"/>
          <w:sz w:val="66"/>
          <w:szCs w:val="66"/>
        </w:rPr>
        <w:br w:type="page"/>
      </w:r>
    </w:p>
    <w:bookmarkStart w:id="8" w:name="_Toc44944850" w:displacedByCustomXml="next"/>
    <w:sdt>
      <w:sdtPr>
        <w:rPr>
          <w:rFonts w:ascii="Times New Roman" w:eastAsiaTheme="minorHAnsi" w:hAnsi="Times New Roman" w:cstheme="minorBidi"/>
          <w:b w:val="0"/>
          <w:bCs w:val="0"/>
          <w:color w:val="000000" w:themeColor="text1"/>
          <w:sz w:val="24"/>
          <w:szCs w:val="22"/>
          <w:lang w:eastAsia="en-US"/>
        </w:rPr>
        <w:id w:val="2023431461"/>
        <w:docPartObj>
          <w:docPartGallery w:val="Table of Contents"/>
          <w:docPartUnique/>
        </w:docPartObj>
      </w:sdtPr>
      <w:sdtEndPr>
        <w:rPr>
          <w:szCs w:val="24"/>
        </w:rPr>
      </w:sdtEndPr>
      <w:sdtContent>
        <w:bookmarkStart w:id="9" w:name="_GoBack" w:displacedByCustomXml="prev"/>
        <w:bookmarkEnd w:id="9" w:displacedByCustomXml="prev"/>
        <w:p w14:paraId="43376C62" w14:textId="77777777" w:rsidR="00A642DE" w:rsidRPr="006D3159" w:rsidRDefault="00A642DE" w:rsidP="00C62813">
          <w:pPr>
            <w:pStyle w:val="1"/>
            <w:numPr>
              <w:ilvl w:val="0"/>
              <w:numId w:val="0"/>
            </w:numPr>
            <w:tabs>
              <w:tab w:val="left" w:pos="3828"/>
            </w:tabs>
            <w:ind w:left="-426"/>
            <w:jc w:val="center"/>
            <w:rPr>
              <w:rFonts w:ascii="Times New Roman" w:hAnsi="Times New Roman"/>
              <w:color w:val="000000" w:themeColor="text1"/>
            </w:rPr>
          </w:pPr>
          <w:r w:rsidRPr="006D3159">
            <w:rPr>
              <w:rFonts w:ascii="Times New Roman" w:hAnsi="Times New Roman"/>
              <w:color w:val="000000" w:themeColor="text1"/>
            </w:rPr>
            <w:t>Оглавление</w:t>
          </w:r>
          <w:bookmarkEnd w:id="8"/>
        </w:p>
        <w:p w14:paraId="372A5853" w14:textId="77777777" w:rsidR="00052021" w:rsidRDefault="00A642DE">
          <w:pPr>
            <w:pStyle w:val="11"/>
            <w:rPr>
              <w:ins w:id="10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231BF">
            <w:rPr>
              <w:color w:val="000000" w:themeColor="text1"/>
            </w:rPr>
            <w:fldChar w:fldCharType="begin"/>
          </w:r>
          <w:r w:rsidRPr="006D3159">
            <w:rPr>
              <w:color w:val="000000" w:themeColor="text1"/>
            </w:rPr>
            <w:instrText xml:space="preserve"> TOC \o "1-3" \h \z \u </w:instrText>
          </w:r>
          <w:r w:rsidRPr="005231BF">
            <w:rPr>
              <w:color w:val="000000" w:themeColor="text1"/>
            </w:rPr>
            <w:fldChar w:fldCharType="separate"/>
          </w:r>
          <w:ins w:id="11" w:author="Саржанов Руслан Рамисович" w:date="2020-07-06T16:20:00Z">
            <w:r w:rsidR="00052021" w:rsidRPr="00441AF2">
              <w:rPr>
                <w:rStyle w:val="ad"/>
                <w:noProof/>
              </w:rPr>
              <w:fldChar w:fldCharType="begin"/>
            </w:r>
            <w:r w:rsidR="00052021" w:rsidRPr="00441AF2">
              <w:rPr>
                <w:rStyle w:val="ad"/>
                <w:noProof/>
              </w:rPr>
              <w:instrText xml:space="preserve"> </w:instrText>
            </w:r>
            <w:r w:rsidR="00052021">
              <w:rPr>
                <w:noProof/>
              </w:rPr>
              <w:instrText>HYPERLINK \l "_Toc44944850"</w:instrText>
            </w:r>
            <w:r w:rsidR="00052021" w:rsidRPr="00441AF2">
              <w:rPr>
                <w:rStyle w:val="ad"/>
                <w:noProof/>
              </w:rPr>
              <w:instrText xml:space="preserve"> </w:instrText>
            </w:r>
            <w:r w:rsidR="00052021" w:rsidRPr="00441AF2">
              <w:rPr>
                <w:rStyle w:val="ad"/>
                <w:noProof/>
              </w:rPr>
            </w:r>
            <w:r w:rsidR="00052021" w:rsidRPr="00441AF2">
              <w:rPr>
                <w:rStyle w:val="ad"/>
                <w:noProof/>
              </w:rPr>
              <w:fldChar w:fldCharType="separate"/>
            </w:r>
            <w:r w:rsidR="00052021" w:rsidRPr="00441AF2">
              <w:rPr>
                <w:rStyle w:val="ad"/>
                <w:noProof/>
              </w:rPr>
              <w:t>Оглавление</w:t>
            </w:r>
            <w:r w:rsidR="00052021">
              <w:rPr>
                <w:noProof/>
                <w:webHidden/>
              </w:rPr>
              <w:tab/>
            </w:r>
            <w:r w:rsidR="00052021">
              <w:rPr>
                <w:noProof/>
                <w:webHidden/>
              </w:rPr>
              <w:fldChar w:fldCharType="begin"/>
            </w:r>
            <w:r w:rsidR="00052021">
              <w:rPr>
                <w:noProof/>
                <w:webHidden/>
              </w:rPr>
              <w:instrText xml:space="preserve"> PAGEREF _Toc44944850 \h </w:instrText>
            </w:r>
            <w:r w:rsidR="00052021">
              <w:rPr>
                <w:noProof/>
                <w:webHidden/>
              </w:rPr>
            </w:r>
          </w:ins>
          <w:r w:rsidR="00052021">
            <w:rPr>
              <w:noProof/>
              <w:webHidden/>
            </w:rPr>
            <w:fldChar w:fldCharType="separate"/>
          </w:r>
          <w:ins w:id="12" w:author="Саржанов Руслан Рамисович" w:date="2020-07-06T16:20:00Z">
            <w:r w:rsidR="00052021">
              <w:rPr>
                <w:noProof/>
                <w:webHidden/>
              </w:rPr>
              <w:t>2</w:t>
            </w:r>
            <w:r w:rsidR="00052021">
              <w:rPr>
                <w:noProof/>
                <w:webHidden/>
              </w:rPr>
              <w:fldChar w:fldCharType="end"/>
            </w:r>
            <w:r w:rsidR="00052021" w:rsidRPr="00441AF2">
              <w:rPr>
                <w:rStyle w:val="ad"/>
                <w:noProof/>
              </w:rPr>
              <w:fldChar w:fldCharType="end"/>
            </w:r>
          </w:ins>
        </w:p>
        <w:p w14:paraId="6E8B3028" w14:textId="77777777" w:rsidR="00052021" w:rsidRDefault="00052021">
          <w:pPr>
            <w:pStyle w:val="11"/>
            <w:rPr>
              <w:ins w:id="13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4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"_Toc44944851"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Понятия, используемые в Правилах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_Toc44944851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" w:author="Саржанов Руслан Рамисович" w:date="2020-07-06T16:20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6CC35DB9" w14:textId="77777777" w:rsidR="00052021" w:rsidRDefault="00052021">
          <w:pPr>
            <w:pStyle w:val="11"/>
            <w:rPr>
              <w:ins w:id="16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7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"_Toc44944852"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Общие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_Toc44944852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" w:author="Саржанов Руслан Рамисович" w:date="2020-07-06T16:20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1DEF7154" w14:textId="77777777" w:rsidR="00052021" w:rsidRDefault="00052021">
          <w:pPr>
            <w:pStyle w:val="11"/>
            <w:rPr>
              <w:ins w:id="19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20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"_Toc44944853"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Использование Электронных документов в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_Toc44944853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" w:author="Саржанов Руслан Рамисович" w:date="2020-07-06T16:20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05DB6562" w14:textId="77777777" w:rsidR="00052021" w:rsidRDefault="00052021">
          <w:pPr>
            <w:pStyle w:val="11"/>
            <w:rPr>
              <w:ins w:id="22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23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"_Toc44944854"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Регистрация и Аккредитация в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_Toc44944854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4" w:author="Саржанов Руслан Рамисович" w:date="2020-07-06T16:20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4CCD071D" w14:textId="77777777" w:rsidR="00052021" w:rsidRDefault="00052021">
          <w:pPr>
            <w:pStyle w:val="11"/>
            <w:rPr>
              <w:ins w:id="25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26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"_Toc44944856"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Требования к Клиентам при проведении ТЗП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_Toc44944856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" w:author="Саржанов Руслан Рамисович" w:date="2020-07-06T16:20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7096CB4F" w14:textId="77777777" w:rsidR="00052021" w:rsidRDefault="00052021">
          <w:pPr>
            <w:pStyle w:val="11"/>
            <w:rPr>
              <w:ins w:id="28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29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"_Toc44944857"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Сектор Корпоративные закупки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_Toc44944857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0" w:author="Саржанов Руслан Рамисович" w:date="2020-07-06T16:20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6402857E" w14:textId="77777777" w:rsidR="00052021" w:rsidRDefault="00052021">
          <w:pPr>
            <w:pStyle w:val="21"/>
            <w:rPr>
              <w:ins w:id="31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32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"_Toc44944858"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</w:rPr>
              <w:t>6.1.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</w:rPr>
              <w:t>Общие требования для проведения и/или участия в ТЗП: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_Toc44944858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33" w:author="Саржанов Руслан Рамисович" w:date="2020-07-06T16:20:00Z"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4FC80CE9" w14:textId="77777777" w:rsidR="00052021" w:rsidRDefault="00052021">
          <w:pPr>
            <w:pStyle w:val="21"/>
            <w:rPr>
              <w:ins w:id="34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35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"_Toc44944859"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  <w:rFonts w:eastAsiaTheme="minorHAnsi"/>
              </w:rPr>
              <w:t>6.2.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  <w:rFonts w:eastAsiaTheme="minorHAnsi"/>
              </w:rPr>
              <w:t>Создание Заявки на проведение ТЗП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_Toc44944859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36" w:author="Саржанов Руслан Рамисович" w:date="2020-07-06T16:20:00Z"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48A43431" w14:textId="77777777" w:rsidR="00052021" w:rsidRDefault="00052021">
          <w:pPr>
            <w:pStyle w:val="21"/>
            <w:rPr>
              <w:ins w:id="37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38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"_Toc44944860"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  <w:rFonts w:eastAsiaTheme="minorHAnsi"/>
              </w:rPr>
              <w:t>6.3.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  <w:rFonts w:eastAsiaTheme="minorHAnsi"/>
              </w:rPr>
              <w:t>Создание Заявки на участие в ТЗП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_Toc44944860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39" w:author="Саржанов Руслан Рамисович" w:date="2020-07-06T16:20:00Z"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5E7304B4" w14:textId="77777777" w:rsidR="00052021" w:rsidRDefault="00052021">
          <w:pPr>
            <w:pStyle w:val="21"/>
            <w:rPr>
              <w:ins w:id="40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41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"_Toc44944861"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  <w:rFonts w:eastAsiaTheme="minorHAnsi"/>
              </w:rPr>
              <w:t>6.4.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  <w:rFonts w:eastAsiaTheme="minorHAnsi"/>
              </w:rPr>
              <w:t>Подача запроса разъяснений ТЗП по 223-ФЗ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_Toc44944861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42" w:author="Саржанов Руслан Рамисович" w:date="2020-07-06T16:20:00Z"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7D886379" w14:textId="77777777" w:rsidR="00052021" w:rsidRDefault="00052021">
          <w:pPr>
            <w:pStyle w:val="11"/>
            <w:rPr>
              <w:ins w:id="43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44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"_Toc44944862"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Аукцион на закупку товаров, работ, услуг в Секторе Корпоративные закупки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_Toc44944862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5" w:author="Саржанов Руслан Рамисович" w:date="2020-07-06T16:20:00Z"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745D2359" w14:textId="77777777" w:rsidR="00052021" w:rsidRDefault="00052021">
          <w:pPr>
            <w:pStyle w:val="11"/>
            <w:rPr>
              <w:ins w:id="46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47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"_Toc44944863"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Утратил силу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_Toc44944863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8" w:author="Саржанов Руслан Рамисович" w:date="2020-07-06T16:20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3421FA0E" w14:textId="77777777" w:rsidR="00052021" w:rsidRDefault="00052021">
          <w:pPr>
            <w:pStyle w:val="11"/>
            <w:rPr>
              <w:ins w:id="49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50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"_Toc44944864"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Заключение и исполнение Контракта по результатам Торгов в Секторе Корпоративные закупки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_Toc44944864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1" w:author="Саржанов Руслан Рамисович" w:date="2020-07-06T16:20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1682B425" w14:textId="77777777" w:rsidR="00052021" w:rsidRDefault="00052021">
          <w:pPr>
            <w:pStyle w:val="11"/>
            <w:rPr>
              <w:ins w:id="52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53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"_Toc44944865"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10. Конкурентный лист в Секторе Корпоративные закупки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_Toc44944865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4" w:author="Саржанов Руслан Рамисович" w:date="2020-07-06T16:20:00Z"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2F45A6BD" w14:textId="77777777" w:rsidR="00052021" w:rsidRDefault="00052021">
          <w:pPr>
            <w:pStyle w:val="11"/>
            <w:rPr>
              <w:ins w:id="55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56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"_Toc44944866"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11. Запрос предложений в Секторе Корпоративные закупки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_Toc44944866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7" w:author="Саржанов Руслан Рамисович" w:date="2020-07-06T16:20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1E1A7C73" w14:textId="77777777" w:rsidR="00052021" w:rsidRDefault="00052021">
          <w:pPr>
            <w:pStyle w:val="11"/>
            <w:rPr>
              <w:ins w:id="58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59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"_Toc44944867"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  <w:shd w:val="clear" w:color="auto" w:fill="FFFFFF"/>
              </w:rPr>
              <w:t>Сопоставление коммерческих предложений в Секторе Корпоративные закупки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_Toc44944867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0" w:author="Саржанов Руслан Рамисович" w:date="2020-07-06T16:20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79250ECE" w14:textId="77777777" w:rsidR="00052021" w:rsidRDefault="00052021">
          <w:pPr>
            <w:pStyle w:val="11"/>
            <w:rPr>
              <w:ins w:id="61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62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"_Toc44944868"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13. Сектор Биржевые продукты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_Toc44944868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3" w:author="Саржанов Руслан Рамисович" w:date="2020-07-06T16:20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1DB5FC89" w14:textId="77777777" w:rsidR="00052021" w:rsidRDefault="00052021">
          <w:pPr>
            <w:pStyle w:val="21"/>
            <w:rPr>
              <w:ins w:id="64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65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"_Toc44944869"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</w:rPr>
              <w:t>13.1.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</w:rPr>
              <w:t>Общие требования для проведения и/или участия в Торгах: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_Toc44944869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66" w:author="Саржанов Руслан Рамисович" w:date="2020-07-06T16:20:00Z"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69A5C572" w14:textId="77777777" w:rsidR="00052021" w:rsidRDefault="00052021">
          <w:pPr>
            <w:pStyle w:val="21"/>
            <w:rPr>
              <w:ins w:id="67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68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"_Toc44944870"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</w:rPr>
              <w:t>13.2. Проведение Торгов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_Toc44944870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69" w:author="Саржанов Руслан Рамисович" w:date="2020-07-06T16:20:00Z"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179490AA" w14:textId="77777777" w:rsidR="00052021" w:rsidRDefault="00052021">
          <w:pPr>
            <w:pStyle w:val="21"/>
            <w:rPr>
              <w:ins w:id="70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71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"_Toc44944871"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</w:rPr>
              <w:t>13.3.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</w:rPr>
              <w:t>Голландский аукцион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_Toc44944871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72" w:author="Саржанов Руслан Рамисович" w:date="2020-07-06T16:20:00Z"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397E92F7" w14:textId="77777777" w:rsidR="00052021" w:rsidRDefault="00052021">
          <w:pPr>
            <w:pStyle w:val="21"/>
            <w:rPr>
              <w:ins w:id="73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74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"_Toc44944872"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</w:rPr>
              <w:t>13.4.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</w:rPr>
              <w:t>Встречный аукцион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_Toc44944872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75" w:author="Саржанов Руслан Рамисович" w:date="2020-07-06T16:20:00Z"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47D8D2F7" w14:textId="77777777" w:rsidR="00052021" w:rsidRDefault="00052021">
          <w:pPr>
            <w:pStyle w:val="11"/>
            <w:rPr>
              <w:ins w:id="76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77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"_Toc44944873"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Заключение и исполнение Контракта по результатам Торгов в Секторе Биржевые продукты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8" w:author="Саржанов Руслан Рамисович" w:date="2020-07-06T16:20:00Z"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64222146" w14:textId="77777777" w:rsidR="00052021" w:rsidRDefault="00052021">
          <w:pPr>
            <w:pStyle w:val="11"/>
            <w:rPr>
              <w:ins w:id="79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80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"_Toc44944874"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Сектор Реализации активов и 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_Toc44944874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1" w:author="Саржанов Руслан Рамисович" w:date="2020-07-06T16:20:00Z"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0C636894" w14:textId="77777777" w:rsidR="00052021" w:rsidRDefault="00052021">
          <w:pPr>
            <w:pStyle w:val="21"/>
            <w:rPr>
              <w:ins w:id="82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83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"_Toc44944875"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</w:rPr>
              <w:t>15.1.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</w:rPr>
              <w:t>Общие требования для проведения и/или участия в ТЗП: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_Toc44944875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84" w:author="Саржанов Руслан Рамисович" w:date="2020-07-06T16:20:00Z"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5CAFA9B1" w14:textId="77777777" w:rsidR="00052021" w:rsidRDefault="00052021">
          <w:pPr>
            <w:pStyle w:val="21"/>
            <w:rPr>
              <w:ins w:id="85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86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"_Toc44944876"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</w:rPr>
              <w:t>15.2.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</w:rPr>
              <w:t>Создание Заявки на проведение ТЗП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_Toc44944876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87" w:author="Саржанов Руслан Рамисович" w:date="2020-07-06T16:20:00Z"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5A0DC06B" w14:textId="77777777" w:rsidR="00052021" w:rsidRDefault="00052021">
          <w:pPr>
            <w:pStyle w:val="21"/>
            <w:rPr>
              <w:ins w:id="88" w:author="Саржанов Руслан Рамисович" w:date="2020-07-06T16:20:00Z"/>
              <w:rFonts w:asciiTheme="minorHAnsi" w:eastAsiaTheme="minorEastAsia" w:hAnsiTheme="minorHAnsi" w:cstheme="minorBidi"/>
              <w:b w:val="0"/>
            </w:rPr>
          </w:pPr>
          <w:ins w:id="89" w:author="Саржанов Руслан Рамисович" w:date="2020-07-06T16:20:00Z">
            <w:r w:rsidRPr="00441AF2">
              <w:rPr>
                <w:rStyle w:val="ad"/>
              </w:rPr>
              <w:fldChar w:fldCharType="begin"/>
            </w:r>
            <w:r w:rsidRPr="00441AF2">
              <w:rPr>
                <w:rStyle w:val="ad"/>
              </w:rPr>
              <w:instrText xml:space="preserve"> </w:instrText>
            </w:r>
            <w:r>
              <w:instrText>HYPERLINK \l "_Toc44944877"</w:instrText>
            </w:r>
            <w:r w:rsidRPr="00441AF2">
              <w:rPr>
                <w:rStyle w:val="ad"/>
              </w:rPr>
              <w:instrText xml:space="preserve"> </w:instrText>
            </w:r>
            <w:r w:rsidRPr="00441AF2">
              <w:rPr>
                <w:rStyle w:val="ad"/>
              </w:rPr>
            </w:r>
            <w:r w:rsidRPr="00441AF2">
              <w:rPr>
                <w:rStyle w:val="ad"/>
              </w:rPr>
              <w:fldChar w:fldCharType="separate"/>
            </w:r>
            <w:r w:rsidRPr="00441AF2">
              <w:rPr>
                <w:rStyle w:val="ad"/>
                <w:rFonts w:eastAsiaTheme="minorHAnsi"/>
              </w:rPr>
              <w:t>15.3.</w:t>
            </w:r>
            <w:r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441AF2">
              <w:rPr>
                <w:rStyle w:val="ad"/>
                <w:rFonts w:eastAsiaTheme="minorHAnsi"/>
              </w:rPr>
              <w:t>Создание Заявки на участие в Аукционе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_Toc44944877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90" w:author="Саржанов Руслан Рамисович" w:date="2020-07-06T16:20:00Z"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  <w:r w:rsidRPr="00441AF2">
              <w:rPr>
                <w:rStyle w:val="ad"/>
              </w:rPr>
              <w:fldChar w:fldCharType="end"/>
            </w:r>
          </w:ins>
        </w:p>
        <w:p w14:paraId="5C9BAFE5" w14:textId="77777777" w:rsidR="00052021" w:rsidRDefault="00052021">
          <w:pPr>
            <w:pStyle w:val="11"/>
            <w:rPr>
              <w:ins w:id="91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92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"_Toc44944878"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16. Аукцион на продажу в Секторе Реализации активов и 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_Toc44944878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3" w:author="Саржанов Руслан Рамисович" w:date="2020-07-06T16:20:00Z"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5BB7DB07" w14:textId="77777777" w:rsidR="00052021" w:rsidRDefault="00052021">
          <w:pPr>
            <w:pStyle w:val="11"/>
            <w:rPr>
              <w:ins w:id="94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95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"_Toc44944879"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17. Аукцион с использованием депозитов в Секторе Реализации активов и 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6" w:author="Саржанов Руслан Рамисович" w:date="2020-07-06T16:20:00Z"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375A7888" w14:textId="77777777" w:rsidR="00052021" w:rsidRDefault="00052021">
          <w:pPr>
            <w:pStyle w:val="11"/>
            <w:rPr>
              <w:ins w:id="97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98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"_Toc44944880"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Голландский аукцион на продажу в Секторе Реализации активов и 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9" w:author="Саржанов Руслан Рамисович" w:date="2020-07-06T16:20:00Z"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24CEBCD8" w14:textId="77777777" w:rsidR="00052021" w:rsidRDefault="00052021">
          <w:pPr>
            <w:pStyle w:val="11"/>
            <w:rPr>
              <w:ins w:id="100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01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"_Toc44944881"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19.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Объявление о продаже в Секторе Реализации активов и 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2" w:author="Саржанов Руслан Рамисович" w:date="2020-07-06T16:20:00Z"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2A2F703B" w14:textId="77777777" w:rsidR="00052021" w:rsidRDefault="00052021">
          <w:pPr>
            <w:pStyle w:val="11"/>
            <w:rPr>
              <w:ins w:id="103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04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"_Toc44944882"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20.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Заключение и исполнение Контракта по результатам Торгов в Секторе Реализации активов и 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_Toc44944882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5" w:author="Саржанов Руслан Рамисович" w:date="2020-07-06T16:20:00Z"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78F13F07" w14:textId="77777777" w:rsidR="00052021" w:rsidRDefault="00052021">
          <w:pPr>
            <w:pStyle w:val="11"/>
            <w:rPr>
              <w:ins w:id="106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07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"_Toc44944883"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21.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ОКЛ на продажу в Секторе Реализации активов и 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8" w:author="Саржанов Руслан Рамисович" w:date="2020-07-06T16:20:00Z"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5A0BE734" w14:textId="77777777" w:rsidR="00052021" w:rsidRDefault="00052021">
          <w:pPr>
            <w:pStyle w:val="11"/>
            <w:rPr>
              <w:ins w:id="109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10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"_Toc44944884"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22.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Порядок формирования Списка недобросовестных Клиентов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1" w:author="Саржанов Руслан Рамисович" w:date="2020-07-06T16:20:00Z"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15B192E1" w14:textId="77777777" w:rsidR="00052021" w:rsidRDefault="00052021">
          <w:pPr>
            <w:pStyle w:val="11"/>
            <w:rPr>
              <w:ins w:id="112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13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"_Toc44944885"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23.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Требования, предъявляемые к программно-аппаратному комплексу Клиентов Системы ONLINECONTRACT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_Toc44944885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4" w:author="Саржанов Руслан Рамисович" w:date="2020-07-06T16:20:00Z"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585C852C" w14:textId="77777777" w:rsidR="00052021" w:rsidRDefault="00052021">
          <w:pPr>
            <w:pStyle w:val="11"/>
            <w:rPr>
              <w:ins w:id="115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16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"_Toc44944886"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24.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Технические сбои в работе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7" w:author="Саржанов Руслан Рамисович" w:date="2020-07-06T16:20:00Z"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706DD51A" w14:textId="77777777" w:rsidR="00052021" w:rsidRDefault="00052021">
          <w:pPr>
            <w:pStyle w:val="11"/>
            <w:rPr>
              <w:ins w:id="118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19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"_Toc44944887"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25.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41AF2">
              <w:rPr>
                <w:rStyle w:val="ad"/>
                <w:noProof/>
              </w:rPr>
              <w:t>Ответственность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0" w:author="Саржанов Руслан Рамисович" w:date="2020-07-06T16:20:00Z"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40954AC5" w14:textId="77777777" w:rsidR="00052021" w:rsidRDefault="00052021">
          <w:pPr>
            <w:pStyle w:val="11"/>
            <w:rPr>
              <w:ins w:id="121" w:author="Саржанов Руслан Рамисович" w:date="2020-07-06T16:2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ins w:id="122" w:author="Саржанов Руслан Рамисович" w:date="2020-07-06T16:20:00Z">
            <w:r w:rsidRPr="00441AF2">
              <w:rPr>
                <w:rStyle w:val="ad"/>
                <w:noProof/>
              </w:rPr>
              <w:fldChar w:fldCharType="begin"/>
            </w:r>
            <w:r w:rsidRPr="00441AF2">
              <w:rPr>
                <w:rStyle w:val="ad"/>
                <w:noProof/>
              </w:rPr>
              <w:instrText xml:space="preserve"> </w:instrText>
            </w:r>
            <w:r>
              <w:rPr>
                <w:noProof/>
              </w:rPr>
              <w:instrText>HYPERLINK \l "_Toc44944888"</w:instrText>
            </w:r>
            <w:r w:rsidRPr="00441AF2">
              <w:rPr>
                <w:rStyle w:val="ad"/>
                <w:noProof/>
              </w:rPr>
              <w:instrText xml:space="preserve"> </w:instrText>
            </w:r>
            <w:r w:rsidRPr="00441AF2">
              <w:rPr>
                <w:rStyle w:val="ad"/>
                <w:noProof/>
              </w:rPr>
            </w:r>
            <w:r w:rsidRPr="00441AF2">
              <w:rPr>
                <w:rStyle w:val="ad"/>
                <w:noProof/>
              </w:rPr>
              <w:fldChar w:fldCharType="separate"/>
            </w:r>
            <w:r w:rsidRPr="00441AF2">
              <w:rPr>
                <w:rStyle w:val="ad"/>
                <w:noProof/>
              </w:rPr>
              <w:t>Приложение №1 к Правилам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_Toc44944888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3" w:author="Саржанов Руслан Рамисович" w:date="2020-07-06T16:20:00Z"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  <w:r w:rsidRPr="00441AF2">
              <w:rPr>
                <w:rStyle w:val="ad"/>
                <w:noProof/>
              </w:rPr>
              <w:fldChar w:fldCharType="end"/>
            </w:r>
          </w:ins>
        </w:p>
        <w:p w14:paraId="58507028" w14:textId="77777777" w:rsidR="00D610F2" w:rsidDel="0033308D" w:rsidRDefault="00D610F2">
          <w:pPr>
            <w:pStyle w:val="11"/>
            <w:rPr>
              <w:del w:id="124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25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Оглавление</w:delText>
            </w:r>
            <w:r w:rsidDel="0033308D">
              <w:rPr>
                <w:noProof/>
                <w:webHidden/>
              </w:rPr>
              <w:tab/>
              <w:delText>2</w:delText>
            </w:r>
          </w:del>
        </w:p>
        <w:p w14:paraId="20EB8E5E" w14:textId="77777777" w:rsidR="00D610F2" w:rsidDel="0033308D" w:rsidRDefault="00D610F2">
          <w:pPr>
            <w:pStyle w:val="11"/>
            <w:rPr>
              <w:del w:id="126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27" w:author="Саржанов Руслан Рамисович" w:date="2020-04-17T12:50:00Z">
            <w:r w:rsidRPr="0033308D" w:rsidDel="0033308D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delText>1.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Понятия, используемые в Правилах</w:delText>
            </w:r>
            <w:r w:rsidDel="0033308D">
              <w:rPr>
                <w:noProof/>
                <w:webHidden/>
              </w:rPr>
              <w:tab/>
              <w:delText>3</w:delText>
            </w:r>
          </w:del>
        </w:p>
        <w:p w14:paraId="07C16BD7" w14:textId="77777777" w:rsidR="00D610F2" w:rsidDel="0033308D" w:rsidRDefault="00D610F2">
          <w:pPr>
            <w:pStyle w:val="11"/>
            <w:rPr>
              <w:del w:id="128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29" w:author="Саржанов Руслан Рамисович" w:date="2020-04-17T12:50:00Z">
            <w:r w:rsidRPr="0033308D" w:rsidDel="0033308D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delText>2.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Общие положения</w:delText>
            </w:r>
            <w:r w:rsidDel="0033308D">
              <w:rPr>
                <w:noProof/>
                <w:webHidden/>
              </w:rPr>
              <w:tab/>
              <w:delText>8</w:delText>
            </w:r>
          </w:del>
        </w:p>
        <w:p w14:paraId="2252D9B8" w14:textId="77777777" w:rsidR="00D610F2" w:rsidDel="0033308D" w:rsidRDefault="00D610F2">
          <w:pPr>
            <w:pStyle w:val="11"/>
            <w:rPr>
              <w:del w:id="130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31" w:author="Саржанов Руслан Рамисович" w:date="2020-04-17T12:50:00Z">
            <w:r w:rsidRPr="0033308D" w:rsidDel="0033308D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delText>3.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Использование Электронных документов в Системе</w:delText>
            </w:r>
            <w:r w:rsidDel="0033308D">
              <w:rPr>
                <w:noProof/>
                <w:webHidden/>
              </w:rPr>
              <w:tab/>
              <w:delText>10</w:delText>
            </w:r>
          </w:del>
        </w:p>
        <w:p w14:paraId="5F772DAD" w14:textId="77777777" w:rsidR="00D610F2" w:rsidDel="0033308D" w:rsidRDefault="00D610F2">
          <w:pPr>
            <w:pStyle w:val="11"/>
            <w:rPr>
              <w:del w:id="132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33" w:author="Саржанов Руслан Рамисович" w:date="2020-04-17T12:50:00Z">
            <w:r w:rsidRPr="0033308D" w:rsidDel="0033308D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delText>4.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Регистрация и Аккредитация в Системе</w:delText>
            </w:r>
            <w:r w:rsidDel="0033308D">
              <w:rPr>
                <w:noProof/>
                <w:webHidden/>
              </w:rPr>
              <w:tab/>
              <w:delText>11</w:delText>
            </w:r>
          </w:del>
        </w:p>
        <w:p w14:paraId="7A202AC6" w14:textId="77777777" w:rsidR="00D610F2" w:rsidDel="0033308D" w:rsidRDefault="00D610F2">
          <w:pPr>
            <w:pStyle w:val="11"/>
            <w:rPr>
              <w:del w:id="134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35" w:author="Саржанов Руслан Рамисович" w:date="2020-04-17T12:50:00Z">
            <w:r w:rsidRPr="0033308D" w:rsidDel="0033308D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delText>5.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Требования к Клиентам при проведении ТЗП</w:delText>
            </w:r>
            <w:r w:rsidDel="0033308D">
              <w:rPr>
                <w:noProof/>
                <w:webHidden/>
              </w:rPr>
              <w:tab/>
              <w:delText>13</w:delText>
            </w:r>
          </w:del>
        </w:p>
        <w:p w14:paraId="3F15E178" w14:textId="77777777" w:rsidR="00D610F2" w:rsidDel="0033308D" w:rsidRDefault="00D610F2">
          <w:pPr>
            <w:pStyle w:val="11"/>
            <w:rPr>
              <w:del w:id="136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37" w:author="Саржанов Руслан Рамисович" w:date="2020-04-17T12:50:00Z">
            <w:r w:rsidRPr="0033308D" w:rsidDel="0033308D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delText>6.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Сектор Корпоративные закупки</w:delText>
            </w:r>
            <w:r w:rsidDel="0033308D">
              <w:rPr>
                <w:noProof/>
                <w:webHidden/>
              </w:rPr>
              <w:tab/>
              <w:delText>13</w:delText>
            </w:r>
          </w:del>
        </w:p>
        <w:p w14:paraId="45779608" w14:textId="77777777" w:rsidR="00D610F2" w:rsidDel="0033308D" w:rsidRDefault="00D610F2">
          <w:pPr>
            <w:pStyle w:val="21"/>
            <w:rPr>
              <w:del w:id="138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39" w:author="Саржанов Руслан Рамисович" w:date="2020-04-17T12:50:00Z">
            <w:r w:rsidRPr="00750343" w:rsidDel="0033308D">
              <w:rPr>
                <w:rStyle w:val="ad"/>
              </w:rPr>
              <w:delText>6.1.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</w:rPr>
              <w:delText>Общие требования для проведения и/или участия в ТЗП:</w:delText>
            </w:r>
            <w:r w:rsidDel="0033308D">
              <w:rPr>
                <w:webHidden/>
              </w:rPr>
              <w:tab/>
              <w:delText>13</w:delText>
            </w:r>
          </w:del>
        </w:p>
        <w:p w14:paraId="17C377CB" w14:textId="77777777" w:rsidR="00D610F2" w:rsidDel="0033308D" w:rsidRDefault="00D610F2">
          <w:pPr>
            <w:pStyle w:val="21"/>
            <w:rPr>
              <w:del w:id="140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41" w:author="Саржанов Руслан Рамисович" w:date="2020-04-17T12:50:00Z">
            <w:r w:rsidRPr="00750343" w:rsidDel="0033308D">
              <w:rPr>
                <w:rStyle w:val="ad"/>
                <w:rFonts w:eastAsiaTheme="minorHAnsi"/>
              </w:rPr>
              <w:delText>6.2.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  <w:rFonts w:eastAsiaTheme="minorHAnsi"/>
              </w:rPr>
              <w:delText>Создание Заявки на проведение ТЗП</w:delText>
            </w:r>
            <w:r w:rsidDel="0033308D">
              <w:rPr>
                <w:webHidden/>
              </w:rPr>
              <w:tab/>
              <w:delText>14</w:delText>
            </w:r>
          </w:del>
        </w:p>
        <w:p w14:paraId="40D753C7" w14:textId="77777777" w:rsidR="00D610F2" w:rsidDel="0033308D" w:rsidRDefault="00D610F2">
          <w:pPr>
            <w:pStyle w:val="21"/>
            <w:rPr>
              <w:del w:id="142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43" w:author="Саржанов Руслан Рамисович" w:date="2020-04-17T12:50:00Z">
            <w:r w:rsidRPr="00750343" w:rsidDel="0033308D">
              <w:rPr>
                <w:rStyle w:val="ad"/>
                <w:rFonts w:eastAsiaTheme="minorHAnsi"/>
              </w:rPr>
              <w:delText>6.3.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  <w:rFonts w:eastAsiaTheme="minorHAnsi"/>
              </w:rPr>
              <w:delText>Создание Заявки на участие в ТЗП</w:delText>
            </w:r>
            <w:r w:rsidDel="0033308D">
              <w:rPr>
                <w:webHidden/>
              </w:rPr>
              <w:tab/>
              <w:delText>16</w:delText>
            </w:r>
          </w:del>
        </w:p>
        <w:p w14:paraId="1FB5D981" w14:textId="77777777" w:rsidR="00D610F2" w:rsidDel="0033308D" w:rsidRDefault="00D610F2">
          <w:pPr>
            <w:pStyle w:val="21"/>
            <w:rPr>
              <w:del w:id="144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45" w:author="Саржанов Руслан Рамисович" w:date="2020-04-17T12:50:00Z">
            <w:r w:rsidRPr="00750343" w:rsidDel="0033308D">
              <w:rPr>
                <w:rStyle w:val="ad"/>
                <w:rFonts w:eastAsiaTheme="minorHAnsi"/>
              </w:rPr>
              <w:delText>6.4.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  <w:rFonts w:eastAsiaTheme="minorHAnsi"/>
              </w:rPr>
              <w:delText>Подача запроса разъяснений ТЗП по 223-ФЗ</w:delText>
            </w:r>
            <w:r w:rsidDel="0033308D">
              <w:rPr>
                <w:webHidden/>
              </w:rPr>
              <w:tab/>
              <w:delText>17</w:delText>
            </w:r>
          </w:del>
        </w:p>
        <w:p w14:paraId="1E65E608" w14:textId="77777777" w:rsidR="00D610F2" w:rsidDel="0033308D" w:rsidRDefault="00D610F2">
          <w:pPr>
            <w:pStyle w:val="11"/>
            <w:rPr>
              <w:del w:id="146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47" w:author="Саржанов Руслан Рамисович" w:date="2020-04-17T12:50:00Z">
            <w:r w:rsidRPr="0033308D" w:rsidDel="0033308D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delText>7.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Аукцион на закупку товаров, работ, услуг в Секторе Корпоративные закупки</w:delText>
            </w:r>
            <w:r w:rsidDel="0033308D">
              <w:rPr>
                <w:noProof/>
                <w:webHidden/>
              </w:rPr>
              <w:tab/>
              <w:delText>18</w:delText>
            </w:r>
          </w:del>
        </w:p>
        <w:p w14:paraId="46369547" w14:textId="77777777" w:rsidR="00D610F2" w:rsidDel="0033308D" w:rsidRDefault="00D610F2">
          <w:pPr>
            <w:pStyle w:val="11"/>
            <w:rPr>
              <w:del w:id="148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49" w:author="Саржанов Руслан Рамисович" w:date="2020-04-17T12:50:00Z">
            <w:r w:rsidRPr="0033308D" w:rsidDel="0033308D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delText>8.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Утратил силу</w:delText>
            </w:r>
            <w:r w:rsidDel="0033308D">
              <w:rPr>
                <w:noProof/>
                <w:webHidden/>
              </w:rPr>
              <w:tab/>
              <w:delText>20</w:delText>
            </w:r>
          </w:del>
        </w:p>
        <w:p w14:paraId="37098C80" w14:textId="77777777" w:rsidR="00D610F2" w:rsidDel="0033308D" w:rsidRDefault="00D610F2">
          <w:pPr>
            <w:pStyle w:val="11"/>
            <w:rPr>
              <w:del w:id="150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51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9.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Заключение и исполнение Контракта по результатам Торгов в Секторе Корпоративные закупки</w:delText>
            </w:r>
            <w:r w:rsidDel="0033308D">
              <w:rPr>
                <w:noProof/>
                <w:webHidden/>
              </w:rPr>
              <w:tab/>
              <w:delText>20</w:delText>
            </w:r>
          </w:del>
        </w:p>
        <w:p w14:paraId="045FDDD3" w14:textId="77777777" w:rsidR="00D610F2" w:rsidDel="0033308D" w:rsidRDefault="00D610F2">
          <w:pPr>
            <w:pStyle w:val="11"/>
            <w:rPr>
              <w:del w:id="152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53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10. Конкурентный лист в Секторе Корпоративные закупки</w:delText>
            </w:r>
            <w:r w:rsidDel="0033308D">
              <w:rPr>
                <w:noProof/>
                <w:webHidden/>
              </w:rPr>
              <w:tab/>
              <w:delText>20</w:delText>
            </w:r>
          </w:del>
        </w:p>
        <w:p w14:paraId="6CCD9A87" w14:textId="77777777" w:rsidR="00D610F2" w:rsidDel="0033308D" w:rsidRDefault="00D610F2">
          <w:pPr>
            <w:pStyle w:val="11"/>
            <w:rPr>
              <w:del w:id="154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55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11. Запрос предложений в Секторе Корпоративные закупки</w:delText>
            </w:r>
            <w:r w:rsidDel="0033308D">
              <w:rPr>
                <w:noProof/>
                <w:webHidden/>
              </w:rPr>
              <w:tab/>
              <w:delText>29</w:delText>
            </w:r>
          </w:del>
        </w:p>
        <w:p w14:paraId="26AE13B2" w14:textId="77777777" w:rsidR="00D610F2" w:rsidDel="0033308D" w:rsidRDefault="00D610F2">
          <w:pPr>
            <w:pStyle w:val="11"/>
            <w:rPr>
              <w:del w:id="156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57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12.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  <w:shd w:val="clear" w:color="auto" w:fill="FFFFFF"/>
              </w:rPr>
              <w:delText>Сопоставление коммерческих предложений в Секторе Корпоративные закупки</w:delText>
            </w:r>
            <w:r w:rsidDel="0033308D">
              <w:rPr>
                <w:noProof/>
                <w:webHidden/>
              </w:rPr>
              <w:tab/>
              <w:delText>29</w:delText>
            </w:r>
          </w:del>
        </w:p>
        <w:p w14:paraId="7F3667CE" w14:textId="77777777" w:rsidR="00D610F2" w:rsidDel="0033308D" w:rsidRDefault="00D610F2">
          <w:pPr>
            <w:pStyle w:val="11"/>
            <w:rPr>
              <w:del w:id="158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59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13. Сектор Биржевые продукты</w:delText>
            </w:r>
            <w:r w:rsidDel="0033308D">
              <w:rPr>
                <w:noProof/>
                <w:webHidden/>
              </w:rPr>
              <w:tab/>
              <w:delText>29</w:delText>
            </w:r>
          </w:del>
        </w:p>
        <w:p w14:paraId="6539495D" w14:textId="77777777" w:rsidR="00D610F2" w:rsidDel="0033308D" w:rsidRDefault="00D610F2">
          <w:pPr>
            <w:pStyle w:val="21"/>
            <w:rPr>
              <w:del w:id="160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61" w:author="Саржанов Руслан Рамисович" w:date="2020-04-17T12:50:00Z">
            <w:r w:rsidRPr="00750343" w:rsidDel="0033308D">
              <w:rPr>
                <w:rStyle w:val="ad"/>
              </w:rPr>
              <w:delText>13.1.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</w:rPr>
              <w:delText>Общие требования для проведения и/или участия в Торгах:</w:delText>
            </w:r>
            <w:r w:rsidDel="0033308D">
              <w:rPr>
                <w:webHidden/>
              </w:rPr>
              <w:tab/>
              <w:delText>29</w:delText>
            </w:r>
          </w:del>
        </w:p>
        <w:p w14:paraId="61C0549E" w14:textId="77777777" w:rsidR="00D610F2" w:rsidDel="0033308D" w:rsidRDefault="00D610F2">
          <w:pPr>
            <w:pStyle w:val="21"/>
            <w:rPr>
              <w:del w:id="162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63" w:author="Саржанов Руслан Рамисович" w:date="2020-04-17T12:50:00Z">
            <w:r w:rsidRPr="00750343" w:rsidDel="0033308D">
              <w:rPr>
                <w:rStyle w:val="ad"/>
              </w:rPr>
              <w:delText>13.2. Проведение Торгов</w:delText>
            </w:r>
            <w:r w:rsidDel="0033308D">
              <w:rPr>
                <w:webHidden/>
              </w:rPr>
              <w:tab/>
              <w:delText>30</w:delText>
            </w:r>
          </w:del>
        </w:p>
        <w:p w14:paraId="2A7B1774" w14:textId="77777777" w:rsidR="00D610F2" w:rsidDel="0033308D" w:rsidRDefault="00D610F2">
          <w:pPr>
            <w:pStyle w:val="21"/>
            <w:rPr>
              <w:del w:id="164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65" w:author="Саржанов Руслан Рамисович" w:date="2020-04-17T12:50:00Z">
            <w:r w:rsidRPr="00750343" w:rsidDel="0033308D">
              <w:rPr>
                <w:rStyle w:val="ad"/>
              </w:rPr>
              <w:delText>13.3.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</w:rPr>
              <w:delText>Голландский аукцион</w:delText>
            </w:r>
            <w:r w:rsidDel="0033308D">
              <w:rPr>
                <w:webHidden/>
              </w:rPr>
              <w:tab/>
              <w:delText>32</w:delText>
            </w:r>
          </w:del>
        </w:p>
        <w:p w14:paraId="4F3F7FC0" w14:textId="77777777" w:rsidR="00D610F2" w:rsidDel="0033308D" w:rsidRDefault="00D610F2">
          <w:pPr>
            <w:pStyle w:val="21"/>
            <w:rPr>
              <w:del w:id="166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67" w:author="Саржанов Руслан Рамисович" w:date="2020-04-17T12:50:00Z">
            <w:r w:rsidRPr="00750343" w:rsidDel="0033308D">
              <w:rPr>
                <w:rStyle w:val="ad"/>
              </w:rPr>
              <w:delText>13.4.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</w:rPr>
              <w:delText>Встречный аукцион</w:delText>
            </w:r>
            <w:r w:rsidDel="0033308D">
              <w:rPr>
                <w:webHidden/>
              </w:rPr>
              <w:tab/>
              <w:delText>33</w:delText>
            </w:r>
          </w:del>
        </w:p>
        <w:p w14:paraId="5214D4F2" w14:textId="77777777" w:rsidR="00D610F2" w:rsidDel="0033308D" w:rsidRDefault="00D610F2">
          <w:pPr>
            <w:pStyle w:val="11"/>
            <w:rPr>
              <w:del w:id="168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69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14.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Заключение и исполнение Контракта по результатам Торгов в Секторе Биржевые продукты</w:delText>
            </w:r>
            <w:r w:rsidDel="0033308D">
              <w:rPr>
                <w:noProof/>
                <w:webHidden/>
              </w:rPr>
              <w:tab/>
              <w:delText>34</w:delText>
            </w:r>
          </w:del>
        </w:p>
        <w:p w14:paraId="043A2CD9" w14:textId="77777777" w:rsidR="00D610F2" w:rsidDel="0033308D" w:rsidRDefault="00D610F2">
          <w:pPr>
            <w:pStyle w:val="11"/>
            <w:rPr>
              <w:del w:id="170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71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15.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Сектор Реализации активов и имущества</w:delText>
            </w:r>
            <w:r w:rsidDel="0033308D">
              <w:rPr>
                <w:noProof/>
                <w:webHidden/>
              </w:rPr>
              <w:tab/>
              <w:delText>36</w:delText>
            </w:r>
          </w:del>
        </w:p>
        <w:p w14:paraId="46D727A5" w14:textId="77777777" w:rsidR="00D610F2" w:rsidDel="0033308D" w:rsidRDefault="00D610F2">
          <w:pPr>
            <w:pStyle w:val="21"/>
            <w:rPr>
              <w:del w:id="172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73" w:author="Саржанов Руслан Рамисович" w:date="2020-04-17T12:50:00Z">
            <w:r w:rsidRPr="00750343" w:rsidDel="0033308D">
              <w:rPr>
                <w:rStyle w:val="ad"/>
              </w:rPr>
              <w:delText>15.1.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</w:rPr>
              <w:delText>Общие требования для проведения и/или участия в ТЗП:</w:delText>
            </w:r>
            <w:r w:rsidDel="0033308D">
              <w:rPr>
                <w:webHidden/>
              </w:rPr>
              <w:tab/>
              <w:delText>36</w:delText>
            </w:r>
          </w:del>
        </w:p>
        <w:p w14:paraId="4718C23A" w14:textId="77777777" w:rsidR="00D610F2" w:rsidDel="0033308D" w:rsidRDefault="00D610F2">
          <w:pPr>
            <w:pStyle w:val="21"/>
            <w:rPr>
              <w:del w:id="174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75" w:author="Саржанов Руслан Рамисович" w:date="2020-04-17T12:50:00Z">
            <w:r w:rsidRPr="00750343" w:rsidDel="0033308D">
              <w:rPr>
                <w:rStyle w:val="ad"/>
              </w:rPr>
              <w:delText>15.2.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</w:rPr>
              <w:delText>Создание Заявки на проведение ТЗП</w:delText>
            </w:r>
            <w:r w:rsidDel="0033308D">
              <w:rPr>
                <w:webHidden/>
              </w:rPr>
              <w:tab/>
              <w:delText>36</w:delText>
            </w:r>
          </w:del>
        </w:p>
        <w:p w14:paraId="1BE00A62" w14:textId="77777777" w:rsidR="00D610F2" w:rsidDel="0033308D" w:rsidRDefault="00D610F2">
          <w:pPr>
            <w:pStyle w:val="21"/>
            <w:rPr>
              <w:del w:id="176" w:author="Саржанов Руслан Рамисович" w:date="2020-04-17T12:50:00Z"/>
              <w:rFonts w:asciiTheme="minorHAnsi" w:eastAsiaTheme="minorEastAsia" w:hAnsiTheme="minorHAnsi" w:cstheme="minorBidi"/>
              <w:b w:val="0"/>
            </w:rPr>
          </w:pPr>
          <w:del w:id="177" w:author="Саржанов Руслан Рамисович" w:date="2020-04-17T12:50:00Z">
            <w:r w:rsidRPr="00750343" w:rsidDel="0033308D">
              <w:rPr>
                <w:rStyle w:val="ad"/>
                <w:rFonts w:eastAsiaTheme="minorHAnsi"/>
              </w:rPr>
              <w:delText>15.3.</w:delText>
            </w:r>
            <w:r w:rsidDel="0033308D">
              <w:rPr>
                <w:rFonts w:asciiTheme="minorHAnsi" w:eastAsiaTheme="minorEastAsia" w:hAnsiTheme="minorHAnsi" w:cstheme="minorBidi"/>
                <w:b w:val="0"/>
              </w:rPr>
              <w:tab/>
            </w:r>
            <w:r w:rsidRPr="00750343" w:rsidDel="0033308D">
              <w:rPr>
                <w:rStyle w:val="ad"/>
                <w:rFonts w:eastAsiaTheme="minorHAnsi"/>
              </w:rPr>
              <w:delText>Создание Заявки на участие в Аукционе</w:delText>
            </w:r>
            <w:r w:rsidDel="0033308D">
              <w:rPr>
                <w:webHidden/>
              </w:rPr>
              <w:tab/>
              <w:delText>39</w:delText>
            </w:r>
          </w:del>
        </w:p>
        <w:p w14:paraId="7CFB06DF" w14:textId="77777777" w:rsidR="00D610F2" w:rsidDel="0033308D" w:rsidRDefault="00D610F2">
          <w:pPr>
            <w:pStyle w:val="11"/>
            <w:rPr>
              <w:del w:id="178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79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16. Аукцион на продажу в Секторе Реализации активов и имущества</w:delText>
            </w:r>
            <w:r w:rsidDel="0033308D">
              <w:rPr>
                <w:noProof/>
                <w:webHidden/>
              </w:rPr>
              <w:tab/>
              <w:delText>40</w:delText>
            </w:r>
          </w:del>
        </w:p>
        <w:p w14:paraId="45439ED5" w14:textId="77777777" w:rsidR="00D610F2" w:rsidDel="0033308D" w:rsidRDefault="00D610F2">
          <w:pPr>
            <w:pStyle w:val="11"/>
            <w:rPr>
              <w:del w:id="180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81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17. Аукцион с использованием депозитов в Секторе Реализации активов и имущества</w:delText>
            </w:r>
            <w:r w:rsidDel="0033308D">
              <w:rPr>
                <w:noProof/>
                <w:webHidden/>
              </w:rPr>
              <w:tab/>
              <w:delText>42</w:delText>
            </w:r>
          </w:del>
        </w:p>
        <w:p w14:paraId="4E313B1A" w14:textId="77777777" w:rsidR="00D610F2" w:rsidDel="0033308D" w:rsidRDefault="00D610F2">
          <w:pPr>
            <w:pStyle w:val="11"/>
            <w:rPr>
              <w:del w:id="182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83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18.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Голландский аукцион на продажу в Секторе Реализации активов и имущества</w:delText>
            </w:r>
            <w:r w:rsidDel="0033308D">
              <w:rPr>
                <w:noProof/>
                <w:webHidden/>
              </w:rPr>
              <w:tab/>
              <w:delText>42</w:delText>
            </w:r>
          </w:del>
        </w:p>
        <w:p w14:paraId="51B53999" w14:textId="77777777" w:rsidR="00D610F2" w:rsidDel="0033308D" w:rsidRDefault="00D610F2">
          <w:pPr>
            <w:pStyle w:val="11"/>
            <w:rPr>
              <w:del w:id="184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85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19.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Объявление о продаже в Секторе Реализации активов и имущества</w:delText>
            </w:r>
            <w:r w:rsidDel="0033308D">
              <w:rPr>
                <w:noProof/>
                <w:webHidden/>
              </w:rPr>
              <w:tab/>
              <w:delText>44</w:delText>
            </w:r>
          </w:del>
        </w:p>
        <w:p w14:paraId="306F84AA" w14:textId="77777777" w:rsidR="00D610F2" w:rsidDel="0033308D" w:rsidRDefault="00D610F2">
          <w:pPr>
            <w:pStyle w:val="11"/>
            <w:rPr>
              <w:del w:id="186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87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20.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Заключение и исполнение Контракта по результатам Торгов в Секторе Реализации активов и имущества</w:delText>
            </w:r>
            <w:r w:rsidDel="0033308D">
              <w:rPr>
                <w:noProof/>
                <w:webHidden/>
              </w:rPr>
              <w:tab/>
              <w:delText>47</w:delText>
            </w:r>
          </w:del>
        </w:p>
        <w:p w14:paraId="41413EAE" w14:textId="77777777" w:rsidR="00D610F2" w:rsidDel="0033308D" w:rsidRDefault="00D610F2">
          <w:pPr>
            <w:pStyle w:val="11"/>
            <w:rPr>
              <w:del w:id="188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89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21.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ОКЛ на продажу в Секторе Реализации активов и имущества</w:delText>
            </w:r>
            <w:r w:rsidDel="0033308D">
              <w:rPr>
                <w:noProof/>
                <w:webHidden/>
              </w:rPr>
              <w:tab/>
              <w:delText>48</w:delText>
            </w:r>
          </w:del>
        </w:p>
        <w:p w14:paraId="7F0E79A4" w14:textId="77777777" w:rsidR="00D610F2" w:rsidDel="0033308D" w:rsidRDefault="00D610F2">
          <w:pPr>
            <w:pStyle w:val="11"/>
            <w:rPr>
              <w:del w:id="190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91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22.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Порядок формирования Списка недобросовестных Клиентов</w:delText>
            </w:r>
            <w:r w:rsidDel="0033308D">
              <w:rPr>
                <w:noProof/>
                <w:webHidden/>
              </w:rPr>
              <w:tab/>
              <w:delText>50</w:delText>
            </w:r>
          </w:del>
        </w:p>
        <w:p w14:paraId="695D8003" w14:textId="77777777" w:rsidR="00D610F2" w:rsidDel="0033308D" w:rsidRDefault="00D610F2">
          <w:pPr>
            <w:pStyle w:val="11"/>
            <w:rPr>
              <w:del w:id="192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93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23.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Требования, предъявляемые к программно-аппаратному комплексу Клиентов Системы ONLINECONTRACT</w:delText>
            </w:r>
            <w:r w:rsidDel="0033308D">
              <w:rPr>
                <w:noProof/>
                <w:webHidden/>
              </w:rPr>
              <w:tab/>
              <w:delText>51</w:delText>
            </w:r>
          </w:del>
        </w:p>
        <w:p w14:paraId="4304E19C" w14:textId="77777777" w:rsidR="00D610F2" w:rsidDel="0033308D" w:rsidRDefault="00D610F2">
          <w:pPr>
            <w:pStyle w:val="11"/>
            <w:rPr>
              <w:del w:id="194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95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24.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Технические сбои в работе Системы</w:delText>
            </w:r>
            <w:r w:rsidDel="0033308D">
              <w:rPr>
                <w:noProof/>
                <w:webHidden/>
              </w:rPr>
              <w:tab/>
              <w:delText>51</w:delText>
            </w:r>
          </w:del>
        </w:p>
        <w:p w14:paraId="2D4FF471" w14:textId="77777777" w:rsidR="00D610F2" w:rsidDel="0033308D" w:rsidRDefault="00D610F2">
          <w:pPr>
            <w:pStyle w:val="11"/>
            <w:rPr>
              <w:del w:id="196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97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25.</w:delText>
            </w:r>
            <w:r w:rsidDel="0033308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3308D" w:rsidDel="0033308D">
              <w:rPr>
                <w:rStyle w:val="ad"/>
                <w:noProof/>
              </w:rPr>
              <w:delText>Ответственность</w:delText>
            </w:r>
            <w:r w:rsidDel="0033308D">
              <w:rPr>
                <w:noProof/>
                <w:webHidden/>
              </w:rPr>
              <w:tab/>
              <w:delText>52</w:delText>
            </w:r>
          </w:del>
        </w:p>
        <w:p w14:paraId="6F615390" w14:textId="77777777" w:rsidR="00D610F2" w:rsidDel="0033308D" w:rsidRDefault="00D610F2">
          <w:pPr>
            <w:pStyle w:val="11"/>
            <w:rPr>
              <w:del w:id="198" w:author="Саржанов Руслан Рамисович" w:date="2020-04-17T12:50:00Z"/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del w:id="199" w:author="Саржанов Руслан Рамисович" w:date="2020-04-17T12:50:00Z">
            <w:r w:rsidRPr="0033308D" w:rsidDel="0033308D">
              <w:rPr>
                <w:rStyle w:val="ad"/>
                <w:noProof/>
              </w:rPr>
              <w:delText>Приложение №1 к Правилам</w:delText>
            </w:r>
            <w:r w:rsidDel="0033308D">
              <w:rPr>
                <w:noProof/>
                <w:webHidden/>
              </w:rPr>
              <w:tab/>
              <w:delText>54</w:delText>
            </w:r>
          </w:del>
        </w:p>
        <w:p w14:paraId="5A2998CF" w14:textId="11DA1FC1" w:rsidR="003F28E0" w:rsidRPr="006D3159" w:rsidRDefault="00A642DE" w:rsidP="00E73897">
          <w:pPr>
            <w:tabs>
              <w:tab w:val="left" w:pos="426"/>
            </w:tabs>
            <w:spacing w:line="240" w:lineRule="auto"/>
            <w:rPr>
              <w:rFonts w:ascii="Times New Roman" w:hAnsi="Times New Roman"/>
              <w:color w:val="000000" w:themeColor="text1"/>
              <w:sz w:val="24"/>
              <w:szCs w:val="24"/>
            </w:rPr>
          </w:pPr>
          <w:r w:rsidRPr="005231BF">
            <w:rPr>
              <w:rFonts w:ascii="Times New Roman" w:hAnsi="Times New Roman" w:cs="Times New Roman"/>
              <w:bCs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08D82979" w14:textId="77777777" w:rsidR="00E52BDA" w:rsidRPr="00D610F2" w:rsidRDefault="00E52BDA" w:rsidP="00E73897">
      <w:pPr>
        <w:tabs>
          <w:tab w:val="left" w:pos="426"/>
        </w:tabs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</w:p>
    <w:p w14:paraId="67BBCC7D" w14:textId="77777777" w:rsidR="003F28E0" w:rsidRPr="00D610F2" w:rsidRDefault="003F28E0" w:rsidP="007A6E8F">
      <w:pPr>
        <w:pStyle w:val="1"/>
        <w:numPr>
          <w:ilvl w:val="0"/>
          <w:numId w:val="19"/>
        </w:numPr>
        <w:spacing w:before="0"/>
        <w:ind w:left="0"/>
        <w:jc w:val="center"/>
        <w:rPr>
          <w:rFonts w:ascii="Times New Roman" w:hAnsi="Times New Roman"/>
          <w:color w:val="000000" w:themeColor="text1"/>
        </w:rPr>
      </w:pPr>
      <w:bookmarkStart w:id="200" w:name="_Toc253671397"/>
      <w:bookmarkStart w:id="201" w:name="_Toc253671672"/>
      <w:bookmarkStart w:id="202" w:name="_Toc253671398"/>
      <w:bookmarkStart w:id="203" w:name="_Toc253671673"/>
      <w:bookmarkStart w:id="204" w:name="_Toc253671399"/>
      <w:bookmarkStart w:id="205" w:name="_Toc253671674"/>
      <w:bookmarkStart w:id="206" w:name="_Toc253671400"/>
      <w:bookmarkStart w:id="207" w:name="_Toc253671675"/>
      <w:bookmarkStart w:id="208" w:name="_Toc253671401"/>
      <w:bookmarkStart w:id="209" w:name="_Toc253671676"/>
      <w:bookmarkStart w:id="210" w:name="_Toc253671402"/>
      <w:bookmarkStart w:id="211" w:name="_Toc253671677"/>
      <w:bookmarkStart w:id="212" w:name="_Toc253671403"/>
      <w:bookmarkStart w:id="213" w:name="_Toc253671678"/>
      <w:bookmarkStart w:id="214" w:name="_Toc253671404"/>
      <w:bookmarkStart w:id="215" w:name="_Toc253671679"/>
      <w:bookmarkStart w:id="216" w:name="_Toc253671405"/>
      <w:bookmarkStart w:id="217" w:name="_Toc253671680"/>
      <w:bookmarkStart w:id="218" w:name="_Toc253671406"/>
      <w:bookmarkStart w:id="219" w:name="_Toc253671681"/>
      <w:bookmarkStart w:id="220" w:name="_Toc253671407"/>
      <w:bookmarkStart w:id="221" w:name="_Toc253671682"/>
      <w:bookmarkStart w:id="222" w:name="_Toc253671408"/>
      <w:bookmarkStart w:id="223" w:name="_Toc253671683"/>
      <w:bookmarkStart w:id="224" w:name="_Toc253671409"/>
      <w:bookmarkStart w:id="225" w:name="_Toc253671684"/>
      <w:bookmarkStart w:id="226" w:name="_Toc253671410"/>
      <w:bookmarkStart w:id="227" w:name="_Toc253671685"/>
      <w:bookmarkStart w:id="228" w:name="_Toc253671411"/>
      <w:bookmarkStart w:id="229" w:name="_Toc253671686"/>
      <w:bookmarkStart w:id="230" w:name="_Toc253671412"/>
      <w:bookmarkStart w:id="231" w:name="_Toc253671687"/>
      <w:bookmarkStart w:id="232" w:name="_Toc253671413"/>
      <w:bookmarkStart w:id="233" w:name="_Toc253671688"/>
      <w:bookmarkStart w:id="234" w:name="_Toc253671414"/>
      <w:bookmarkStart w:id="235" w:name="_Toc253671689"/>
      <w:bookmarkStart w:id="236" w:name="_Toc253671415"/>
      <w:bookmarkStart w:id="237" w:name="_Toc253671690"/>
      <w:bookmarkStart w:id="238" w:name="_Toc257724688"/>
      <w:bookmarkStart w:id="239" w:name="_Ref419819103"/>
      <w:bookmarkStart w:id="240" w:name="_Ref419901301"/>
      <w:bookmarkStart w:id="241" w:name="_Toc44944851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r w:rsidRPr="00D610F2">
        <w:rPr>
          <w:rFonts w:ascii="Times New Roman" w:hAnsi="Times New Roman"/>
          <w:color w:val="000000" w:themeColor="text1"/>
        </w:rPr>
        <w:lastRenderedPageBreak/>
        <w:t>Понятия, используемые в Правилах</w:t>
      </w:r>
      <w:bookmarkEnd w:id="238"/>
      <w:bookmarkEnd w:id="239"/>
      <w:bookmarkEnd w:id="240"/>
      <w:bookmarkEnd w:id="241"/>
    </w:p>
    <w:p w14:paraId="2AA0C6D5" w14:textId="77777777" w:rsidR="003A4301" w:rsidRPr="00D610F2" w:rsidRDefault="003A4301" w:rsidP="007A6E8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4F890AC" w14:textId="77777777" w:rsidR="003A4301" w:rsidRPr="006D3159" w:rsidRDefault="003A4301" w:rsidP="007A6E8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Аккредитация –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проверка Оператором ЭТП предоставленных Клиентом дополнительных данных (помимо указанных при Регистрации), подтверждающих их соответствие требованиям </w:t>
      </w:r>
      <w:r w:rsidR="006369E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настоящих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Правил</w:t>
      </w:r>
      <w:r w:rsidR="006369E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для возможности участия в ТЗП по 223-ФЗ. Клиент, успешно прошедший Аккредитацию, становится Аккредитованным Клиентом.</w:t>
      </w:r>
      <w:r w:rsidR="007634A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Аккредитация предоставляется на срок 3 года.</w:t>
      </w:r>
    </w:p>
    <w:p w14:paraId="7ED318A2" w14:textId="1A32FCC8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Аукцион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 форма проведения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Торгов в режиме реального времени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Электронной торговой площадке</w:t>
      </w:r>
      <w:r w:rsidR="00217D68"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217D68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ONLINECON</w:t>
      </w:r>
      <w:r w:rsidR="00217D68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TRACT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5B0D2A" w:rsidRPr="000418AA">
        <w:rPr>
          <w:color w:val="000000" w:themeColor="text1"/>
        </w:rPr>
        <w:t xml:space="preserve"> </w:t>
      </w:r>
      <w:r w:rsidR="005B0D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Выбор Заказчиком </w:t>
      </w:r>
      <w:r w:rsidR="005B0D2A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Победителя/ Покупателя в данной ТЗП является акцептом оферты Участника, признанного Победителем/ Покупателем, в результате чего в соответствии с правилами главы 28 Гражданского кодекса РФ у Заказчика и Победителя/</w:t>
      </w:r>
      <w:r w:rsidR="005B0D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Покупателя возникают взаимные права и обязанности по </w:t>
      </w:r>
      <w:ins w:id="242" w:author="Саржанов Руслан Рамисович" w:date="2020-01-22T11:01:00Z">
        <w:r w:rsidR="000418AA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заключению и </w:t>
        </w:r>
      </w:ins>
      <w:r w:rsidR="005B0D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исполнению контракта, являющегося предметом данной ТЗП.</w:t>
      </w:r>
    </w:p>
    <w:p w14:paraId="0364EC53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Баланс в Системе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денежные средства Клиента, 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перечисленные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 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расчетный счет Оператора и зачисленные на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лицевой счет 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Клиента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Системе, предназначенные для использования в качестве Обеспечительных платежей.</w:t>
      </w:r>
    </w:p>
    <w:p w14:paraId="51CAEE2A" w14:textId="16F3CAD4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Встречный аукцион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форма проведения Торгов в Секторе Биржевые продукты в режиме реального времени, при которой реализация продукции проводится путем повышения или понижения цены за единицу товара в Заявках на продажу и покупку.</w:t>
      </w:r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Выбор Заказчиком По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купател</w:t>
      </w:r>
      <w:r w:rsidR="001C559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я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да</w:t>
      </w:r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нной ТЗП является акцептом оферты Участника, признанного По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купателем </w:t>
      </w:r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результате чего в соответствии с правилами главы 28 Гражданского кодекса РФ у Заказчика и По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купателя</w:t>
      </w:r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возникают взаимные права и обязанности по </w:t>
      </w:r>
      <w:ins w:id="243" w:author="Саржанов Руслан Рамисович" w:date="2020-01-22T11:02:00Z">
        <w:r w:rsidR="000418AA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заключению и </w:t>
        </w:r>
      </w:ins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исполнению контракта, являющегося предметом данной ТЗП.</w:t>
      </w:r>
    </w:p>
    <w:p w14:paraId="711F9C11" w14:textId="77777777" w:rsidR="00F837EA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Выписка из </w:t>
      </w:r>
      <w:r w:rsidR="00F837EA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Запроса предложений</w:t>
      </w:r>
      <w:r w:rsidR="00217D68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/Конкурентного листа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документ, в котором фиксируются: наименовани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Оператора, Заказчика, выбранных Заказчиком Поставщиков, дата опубликования извещения, дата 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предмет </w:t>
      </w:r>
      <w:r w:rsidR="00F837E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Запроса предложений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/Конкурентного листа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ценовые предложения Поставщика(ов), результаты сравнительного анализа Поставщиков и прочая существенная информация.</w:t>
      </w:r>
    </w:p>
    <w:p w14:paraId="64B33E12" w14:textId="77777777" w:rsidR="00E45B8D" w:rsidRPr="006D3159" w:rsidRDefault="00E45B8D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Выписка из Открытого Конкурентного листа на продажу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документ, в котором фиксируются: наименования Оператора, Заказчика, выбранных Заказчиком Покупателей, дата опубликования извещения, дата Открытого Конкурентного листа, предмет Открытого Конкурентного листа, ценовые предложения Покупателя(ей), результаты сравнительного анализа Покупателей и иная существенная информация. </w:t>
      </w:r>
    </w:p>
    <w:p w14:paraId="4B612928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Выписка из Протокола Торгов Сектора Биржевые продукты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="0012520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документ, подтверждающий факт заключения Электронной сделки.</w:t>
      </w:r>
    </w:p>
    <w:p w14:paraId="6974BD98" w14:textId="518C85BF" w:rsidR="003C7AF8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Голландский аукцион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форма проведения Торгов в Секторе Биржевые продукты в режиме реального времени, при которой цена Продавца понижа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ется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и сделки заключаются при возникновении условий их фиксации.</w:t>
      </w:r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Выбор Заказчиком По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купателя</w:t>
      </w:r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</w:t>
      </w:r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данной ТЗП является акцептом оферты Участника, признанного По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купателем</w:t>
      </w:r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в результате чего в соответствии с правилами главы 28 Гражданского кодекса РФ у Заказчика и По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купателя</w:t>
      </w:r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возникают взаимные права и обязанности по </w:t>
      </w:r>
      <w:ins w:id="244" w:author="Саржанов Руслан Рамисович" w:date="2020-01-22T11:02:00Z">
        <w:r w:rsidR="000418AA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заключению </w:t>
        </w:r>
      </w:ins>
      <w:r w:rsidR="0062026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исполнению контракта, являющегося предметом данной ТЗП.</w:t>
      </w:r>
    </w:p>
    <w:p w14:paraId="3E9A56CC" w14:textId="7A560862" w:rsidR="0087497B" w:rsidRPr="006D3159" w:rsidRDefault="0087497B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Голландский аукцион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на продажу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– форма проведения Торгов в Секторе Реализации </w:t>
      </w:r>
      <w:r w:rsidR="0056448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активов и имущества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режиме реального времени, при которой цена Продавца понижается</w:t>
      </w:r>
      <w:r w:rsidR="0056448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="00F433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может </w:t>
      </w:r>
      <w:r w:rsidR="0056448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повышат</w:t>
      </w:r>
      <w:r w:rsidR="00F433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="0056448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EC063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сделки заключаются при возникновении условий их фиксации.</w:t>
      </w:r>
      <w:r w:rsidR="001756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Выбор Заказчиком По</w:t>
      </w:r>
      <w:r w:rsidR="001C559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бедителя</w:t>
      </w:r>
      <w:r w:rsidR="001756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данной ТЗП является акцептом оферты Участника, признанного По</w:t>
      </w:r>
      <w:r w:rsidR="001C559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бедителем</w:t>
      </w:r>
      <w:r w:rsidR="001756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в результате чего в соответствии с правилами главы 28 Гражданского кодекса РФ у Заказчика и По</w:t>
      </w:r>
      <w:r w:rsidR="001C559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бедителя</w:t>
      </w:r>
      <w:r w:rsidR="001756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возникают взаимные права и обязанности по </w:t>
      </w:r>
      <w:ins w:id="245" w:author="Саржанов Руслан Рамисович" w:date="2020-01-22T11:01:00Z">
        <w:r w:rsidR="000418AA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заключению и </w:t>
        </w:r>
      </w:ins>
      <w:r w:rsidR="001756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исполнению контракта, являющегося предметом данной ТЗП.</w:t>
      </w:r>
    </w:p>
    <w:p w14:paraId="42009D23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Договор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="00217D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лицензионный/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договор оказания услуг, заключенный между Оператором и Клиентом. </w:t>
      </w:r>
    </w:p>
    <w:p w14:paraId="2C991711" w14:textId="77777777" w:rsidR="007D5727" w:rsidRPr="006D3159" w:rsidRDefault="007D5727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strike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Депозит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D70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7559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способ обеспечения исполнения обязательств Участника, </w:t>
      </w:r>
      <w:r w:rsidR="007752D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денежные </w:t>
      </w:r>
      <w:r w:rsidR="002D70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средства на Балансе </w:t>
      </w:r>
      <w:r w:rsidR="007752D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Участника</w:t>
      </w:r>
      <w:r w:rsidR="002D70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Системе, блокируемые при подаче Заявки в Аукционе с использованием депозитов</w:t>
      </w:r>
      <w:r w:rsidR="0066748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вносимы</w:t>
      </w:r>
      <w:r w:rsidR="00D230A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="0066748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качестве обеспечения оплаты </w:t>
      </w:r>
      <w:r w:rsidR="007E569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услуг</w:t>
      </w:r>
      <w:r w:rsidR="0095682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C2B3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и/или вознаграждения </w:t>
      </w:r>
      <w:r w:rsidR="0066748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Оператора</w:t>
      </w:r>
      <w:r w:rsidR="0076747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0816A85E" w14:textId="6B69810B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Заказчик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 юридическое лицо, независимо от его организационно-правовой формы и форм собственности, либо индивидуальный предприниматель, подавший Заявку на создание</w:t>
      </w:r>
      <w:r w:rsidR="00D2670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</w:t>
      </w:r>
      <w:r w:rsidR="008003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845D2AC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Закрытая часть Системы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часть Системы, позволяющая получать информацию и выполнять действия в соответствии с Уровнем доступа.</w:t>
      </w:r>
    </w:p>
    <w:p w14:paraId="4EA30DF8" w14:textId="32DC28A6" w:rsidR="008E6C59" w:rsidRPr="006D3159" w:rsidRDefault="00D26702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Запрос предложений </w:t>
      </w:r>
      <w:r w:rsidR="00F7676D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процедура Закупки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содержащ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сравнительный анализ предложений Поставщиков, результат</w:t>
      </w:r>
      <w:r w:rsidR="0091003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ы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которо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й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003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отражаются в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Выписк</w:t>
      </w:r>
      <w:r w:rsidR="0091003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Запроса предложений</w:t>
      </w:r>
      <w:r w:rsidR="008E6C5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05BB690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Заявка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объявление в электронной форме, созданное в Системе, в котором фиксируется запрос/предложение Клиента, включающее в себя обязательную информацию. </w:t>
      </w:r>
    </w:p>
    <w:p w14:paraId="3977997D" w14:textId="77777777" w:rsidR="002905ED" w:rsidRPr="006D3159" w:rsidRDefault="00EE1952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Задаток</w:t>
      </w:r>
      <w:r w:rsidR="000A20B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="00FC2B3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способ обеспечения исполнения обязательств Участника</w:t>
      </w:r>
      <w:r w:rsidR="002905E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 Под Задатком понимаются</w:t>
      </w:r>
      <w:r w:rsidR="00FC2B3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денежные средства на Балансе Участника в Системе, блокируемые при подаче Заявки в Голландском аукционе в Секторе Реализация </w:t>
      </w:r>
      <w:r w:rsidR="00F433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ктивов и </w:t>
      </w:r>
      <w:r w:rsidR="00F433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мущества</w:t>
      </w:r>
      <w:r w:rsidR="002905E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случае их зачисления на счет Оператора.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C482ED2" w14:textId="77777777" w:rsidR="00EE1952" w:rsidRPr="006D3159" w:rsidRDefault="004554CC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качестве реквизитов для перечисления задатка Заказчик мож</w:t>
      </w:r>
      <w:r w:rsidR="0011768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ет указать реквизиты Оператора Э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ТП</w:t>
      </w:r>
      <w:r w:rsidR="002905E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при этом </w:t>
      </w:r>
      <w:r w:rsidR="00EE195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Задаток </w:t>
      </w:r>
      <w:r w:rsidR="00B643B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Победителя </w:t>
      </w:r>
      <w:r w:rsidR="00EE195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перечисляется в пользу Заказчика </w:t>
      </w:r>
      <w:r w:rsidR="0056448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счет исполнения обязательств по заключенному контракту</w:t>
      </w:r>
      <w:r w:rsidR="00F433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остальным Участникам задаток воз</w:t>
      </w:r>
      <w:r w:rsidR="000A20B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F433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ращается</w:t>
      </w:r>
      <w:r w:rsidR="0056448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38390309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Клиент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юридическое лицо, независимо от его организационно-правовой формы и форм собственности, индивидуальный предприниматель или дееспособное физическое лицо, зарегистрированные в Системе</w:t>
      </w:r>
      <w:r w:rsidR="00E45B8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прошедшие премодерацию</w:t>
      </w:r>
      <w:r w:rsidR="004E163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E363473" w14:textId="2097EF91" w:rsidR="00D324B4" w:rsidRPr="006D3159" w:rsidRDefault="00D324B4" w:rsidP="00D324B4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Конкурентный лист</w:t>
      </w:r>
      <w:r w:rsidR="00981DB8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(КЛ)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процедура З</w:t>
      </w:r>
      <w:r w:rsidR="0091003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акупки или 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="0091003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родаж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91003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содержащ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сравнительный анализ предложений Поставщиков (Покупателей), результат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ы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которо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й отражаются в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Выписк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Конкурентного листа. Виды Конкурентного листа: Открытый конкурентный лист, Конкурентный лист с ограниченным списком участников, Кредитный конкурентный лист, Конкурентный лист с индексами, Конкурентный лист с переторжкой</w:t>
      </w:r>
      <w:r w:rsidR="0019113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Открытый конкурентный лист на продажу, Конкурентный лист.</w:t>
      </w:r>
    </w:p>
    <w:p w14:paraId="00872B39" w14:textId="77777777" w:rsidR="009A78C4" w:rsidRPr="006D3159" w:rsidRDefault="009A78C4" w:rsidP="009A78C4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afterLines="24" w:after="57"/>
        <w:ind w:firstLine="709"/>
        <w:jc w:val="both"/>
        <w:rPr>
          <w:color w:val="000000" w:themeColor="text1"/>
        </w:rPr>
      </w:pPr>
      <w:r w:rsidRPr="006D3159">
        <w:rPr>
          <w:b/>
          <w:color w:val="000000" w:themeColor="text1"/>
        </w:rPr>
        <w:t>Конкурентный лист с переторжкой (КЛП)</w:t>
      </w:r>
      <w:r w:rsidRPr="006D3159">
        <w:rPr>
          <w:color w:val="000000" w:themeColor="text1"/>
        </w:rPr>
        <w:t xml:space="preserve"> – конкурентный лист с дополнительной возможностью неоднократного пересмотра Участниками своего ценового предложения в сторону понижения (переторжка).</w:t>
      </w:r>
    </w:p>
    <w:p w14:paraId="5C91DE88" w14:textId="77777777" w:rsidR="003161B5" w:rsidRPr="006D3159" w:rsidRDefault="003161B5" w:rsidP="009666D2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afterLines="24" w:after="57"/>
        <w:ind w:firstLine="709"/>
        <w:jc w:val="both"/>
        <w:rPr>
          <w:color w:val="000000" w:themeColor="text1"/>
        </w:rPr>
      </w:pPr>
      <w:r w:rsidRPr="006D3159">
        <w:rPr>
          <w:b/>
          <w:color w:val="000000" w:themeColor="text1"/>
        </w:rPr>
        <w:t>Конкурентный лист с ограниченным списком участников</w:t>
      </w:r>
      <w:r w:rsidRPr="006D3159">
        <w:rPr>
          <w:color w:val="000000" w:themeColor="text1"/>
        </w:rPr>
        <w:t xml:space="preserve"> – закрытая форма проведения Конкурентного листа, при проведении которой подача предложений будет доступна ограниченному списку Участников, сформированному Заказчиком.</w:t>
      </w:r>
    </w:p>
    <w:p w14:paraId="6312E36B" w14:textId="77777777" w:rsidR="00835830" w:rsidRPr="006D3159" w:rsidRDefault="00835830" w:rsidP="009666D2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afterLines="24" w:after="57"/>
        <w:ind w:firstLine="709"/>
        <w:jc w:val="both"/>
        <w:rPr>
          <w:color w:val="000000" w:themeColor="text1"/>
        </w:rPr>
      </w:pPr>
      <w:r w:rsidRPr="006D3159">
        <w:rPr>
          <w:b/>
          <w:color w:val="000000" w:themeColor="text1"/>
        </w:rPr>
        <w:t>Конкурентный лист с индексами (КЛИ)</w:t>
      </w:r>
      <w:r w:rsidRPr="006D3159">
        <w:rPr>
          <w:color w:val="000000" w:themeColor="text1"/>
        </w:rPr>
        <w:t xml:space="preserve"> - дополнительная возможность Конкурентного листа, позволяющая получить сравнительный анализ предложений Поставщиков, содержащ</w:t>
      </w:r>
      <w:r w:rsidR="0024036D" w:rsidRPr="006D3159">
        <w:rPr>
          <w:color w:val="000000" w:themeColor="text1"/>
        </w:rPr>
        <w:t>ие</w:t>
      </w:r>
      <w:r w:rsidRPr="006D3159">
        <w:rPr>
          <w:color w:val="000000" w:themeColor="text1"/>
        </w:rPr>
        <w:t xml:space="preserve"> такую существенную информацию, как </w:t>
      </w:r>
      <w:r w:rsidR="00C93036" w:rsidRPr="006D3159">
        <w:rPr>
          <w:color w:val="000000" w:themeColor="text1"/>
        </w:rPr>
        <w:t>размеры индексов</w:t>
      </w:r>
      <w:r w:rsidRPr="006D3159">
        <w:rPr>
          <w:color w:val="000000" w:themeColor="text1"/>
        </w:rPr>
        <w:t xml:space="preserve"> </w:t>
      </w:r>
      <w:r w:rsidR="003B460E" w:rsidRPr="006D3159">
        <w:rPr>
          <w:color w:val="000000" w:themeColor="text1"/>
        </w:rPr>
        <w:t xml:space="preserve">изменений </w:t>
      </w:r>
      <w:r w:rsidR="00C93036" w:rsidRPr="006D3159">
        <w:rPr>
          <w:color w:val="000000" w:themeColor="text1"/>
        </w:rPr>
        <w:t>базовы</w:t>
      </w:r>
      <w:r w:rsidR="003B460E" w:rsidRPr="006D3159">
        <w:rPr>
          <w:color w:val="000000" w:themeColor="text1"/>
        </w:rPr>
        <w:t>х</w:t>
      </w:r>
      <w:r w:rsidR="00C93036" w:rsidRPr="006D3159">
        <w:rPr>
          <w:color w:val="000000" w:themeColor="text1"/>
        </w:rPr>
        <w:t xml:space="preserve"> значени</w:t>
      </w:r>
      <w:r w:rsidR="003B460E" w:rsidRPr="006D3159">
        <w:rPr>
          <w:color w:val="000000" w:themeColor="text1"/>
        </w:rPr>
        <w:t>й</w:t>
      </w:r>
      <w:r w:rsidR="00C93036" w:rsidRPr="006D3159">
        <w:rPr>
          <w:color w:val="000000" w:themeColor="text1"/>
        </w:rPr>
        <w:t xml:space="preserve"> затрат</w:t>
      </w:r>
      <w:r w:rsidR="003B460E" w:rsidRPr="006D3159">
        <w:rPr>
          <w:color w:val="000000" w:themeColor="text1"/>
        </w:rPr>
        <w:t xml:space="preserve"> (стоимости)</w:t>
      </w:r>
      <w:r w:rsidR="00C93036" w:rsidRPr="006D3159">
        <w:rPr>
          <w:color w:val="000000" w:themeColor="text1"/>
        </w:rPr>
        <w:t xml:space="preserve"> на выполнение различного вида работ</w:t>
      </w:r>
      <w:r w:rsidR="003B460E" w:rsidRPr="006D3159">
        <w:rPr>
          <w:color w:val="000000" w:themeColor="text1"/>
        </w:rPr>
        <w:t>, оказание услуг</w:t>
      </w:r>
      <w:r w:rsidR="00391A50" w:rsidRPr="006D3159">
        <w:rPr>
          <w:color w:val="000000" w:themeColor="text1"/>
        </w:rPr>
        <w:t xml:space="preserve"> (далее – индекс)</w:t>
      </w:r>
      <w:r w:rsidR="00C93036" w:rsidRPr="006D3159">
        <w:rPr>
          <w:color w:val="000000" w:themeColor="text1"/>
        </w:rPr>
        <w:t xml:space="preserve">, общую стоимость Предложений Участников, рассчитанных исходя из </w:t>
      </w:r>
      <w:r w:rsidR="0040325B" w:rsidRPr="006D3159">
        <w:rPr>
          <w:color w:val="000000" w:themeColor="text1"/>
        </w:rPr>
        <w:t>совокупности</w:t>
      </w:r>
      <w:r w:rsidR="00C93036" w:rsidRPr="006D3159">
        <w:rPr>
          <w:color w:val="000000" w:themeColor="text1"/>
        </w:rPr>
        <w:t xml:space="preserve"> индексов, поданных по каждому Лоту,</w:t>
      </w:r>
      <w:r w:rsidRPr="006D3159">
        <w:rPr>
          <w:color w:val="000000" w:themeColor="text1"/>
        </w:rPr>
        <w:t xml:space="preserve"> и прочие параметры.</w:t>
      </w:r>
    </w:p>
    <w:p w14:paraId="66AB6745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Контракт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юридически обязательное соглашение между Клиентами, в котором определяются действия, подлежащие исполнению с их стороны и ответственность за выполнение (невыполнение) этих действий</w:t>
      </w:r>
      <w:r w:rsidR="00370E0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права и обязанности сторон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8A5B561" w14:textId="77777777" w:rsidR="00BC18CB" w:rsidRPr="006D3159" w:rsidRDefault="00C206FD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Кредитный конкурентный лист - </w:t>
      </w:r>
      <w:r w:rsidR="004276D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дополнительная возможность Конкурентного листа, позволяющая получить сравнительный анализ предложений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8487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Поставщиков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 предоставлению кредита (кредитного продукта), </w:t>
      </w:r>
      <w:r w:rsidR="004276D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содержащий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8487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такую существенную информацию, как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процентная ставка по кредиту, сумма процентных платежей, условия предоставления кредита</w:t>
      </w:r>
      <w:r w:rsidR="0078487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="0078487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прочие параметры. </w:t>
      </w:r>
    </w:p>
    <w:p w14:paraId="1BCC8B1F" w14:textId="02FFF669" w:rsidR="00927761" w:rsidRPr="006D3159" w:rsidRDefault="00927761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Личный кабинет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элемент Закрытой части Системы, автоматизированное рабочее место Пользователя.</w:t>
      </w:r>
    </w:p>
    <w:p w14:paraId="682C38FB" w14:textId="77777777" w:rsidR="00FB48BB" w:rsidRPr="006D3159" w:rsidRDefault="00FB48BB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Логин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– учетное имя Клиента в Системе. </w:t>
      </w:r>
    </w:p>
    <w:p w14:paraId="0392E0DC" w14:textId="738776F9" w:rsidR="00344378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Лот </w:t>
      </w:r>
      <w:r w:rsidR="00344378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в секторе Корпоративные закупки – </w:t>
      </w:r>
      <w:r w:rsidR="0034437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неделимый объем товаров (работ, услуг), размещаемый в одной строке Заявки </w:t>
      </w:r>
      <w:r w:rsidR="00981DB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закупочной процедуры</w:t>
      </w:r>
      <w:r w:rsidR="0034437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4C90C13" w14:textId="77777777" w:rsidR="00344378" w:rsidRPr="006D3159" w:rsidRDefault="00344378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Лот в секторе Биржевые продукты –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минимальный объем товаров, доступный для покупки в рамках Торговой сессии.</w:t>
      </w:r>
    </w:p>
    <w:p w14:paraId="1FE0F891" w14:textId="77777777" w:rsidR="003F28E0" w:rsidRPr="006D3159" w:rsidRDefault="00344378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Лот в секторе Реализации активов и имущества -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это единица или партия товара, выставленного на продажу.</w:t>
      </w:r>
    </w:p>
    <w:p w14:paraId="14AC86FB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Обеспечительный платеж (Обеспечение)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– </w:t>
      </w:r>
      <w:r w:rsidR="007752D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денежные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средства на Балансе Клиента в Системе, блокируемые при подаче Заявки в Электронных Торгах</w:t>
      </w:r>
      <w:r w:rsidR="002D70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(за исключением Аукционов с использованием депозитов</w:t>
      </w:r>
      <w:r w:rsidR="007A6E8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Голландского аукциона </w:t>
      </w:r>
      <w:r w:rsidR="0032452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 продажу </w:t>
      </w:r>
      <w:r w:rsidR="007A6E8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секторе Реализации активов и имущества</w:t>
      </w:r>
      <w:r w:rsidR="002D70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7A6E8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9C2F66B" w14:textId="4D04758A" w:rsidR="003F592D" w:rsidRPr="006D3159" w:rsidRDefault="003F592D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Объявление о продаже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форма проведения Торгов в Секторе Реализации активов и имущества в режиме реального времени, при которой реализация непрофильных или бывших в употреблении активов проводится путем повышения или понижения цены за единицу товара в Заявках </w:t>
      </w:r>
      <w:r w:rsidR="00EA6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Заказчика и </w:t>
      </w:r>
      <w:r w:rsidR="001C559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Участников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Выбор Заказчиком Победителя данной ТЗП является акцептом оферты Участника, признанного Победителем, в результате чего в соответствии с правилами главы 28 Гражданского кодекса РФ у Заказчика и Победителя объявления о продаже возникают взаимные права и обязанности по </w:t>
      </w:r>
      <w:ins w:id="246" w:author="Саржанов Руслан Рамисович" w:date="2020-01-22T11:02:00Z">
        <w:r w:rsidR="000418AA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заключению и </w:t>
        </w:r>
      </w:ins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исполнению контракта, являющегося предметом данной ТЗП.</w:t>
      </w:r>
    </w:p>
    <w:p w14:paraId="0774394C" w14:textId="5C97674C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Оператор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572CE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Общество с ограниченной ответственностью «МХ 1» (ОГРН</w:t>
      </w:r>
      <w:r w:rsidR="0031550C" w:rsidRPr="006D315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1550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1041621001696</w:t>
      </w:r>
      <w:r w:rsidR="00572CE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обеспечивающее </w:t>
      </w:r>
      <w:r w:rsidR="0013256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функционирование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ЭТП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ONLINECONTRACT</w:t>
      </w:r>
      <w:r w:rsidR="00FF0FE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10C6C498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Открытая часть Системы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часть </w:t>
      </w:r>
      <w:r w:rsidR="00572CE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Системы, доступная всем посетителям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сайта ЭТП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ONLINECONTRACT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без регистрации в Системе.</w:t>
      </w:r>
    </w:p>
    <w:p w14:paraId="3470C699" w14:textId="77777777" w:rsidR="00CF1B3D" w:rsidRPr="006D3159" w:rsidRDefault="00CF1B3D" w:rsidP="009666D2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afterLines="24" w:after="57"/>
        <w:ind w:firstLine="709"/>
        <w:jc w:val="both"/>
        <w:rPr>
          <w:color w:val="000000" w:themeColor="text1"/>
        </w:rPr>
      </w:pPr>
      <w:r w:rsidRPr="006D3159">
        <w:rPr>
          <w:b/>
          <w:color w:val="000000" w:themeColor="text1"/>
        </w:rPr>
        <w:t>Открытый Конкурентный лист –</w:t>
      </w:r>
      <w:r w:rsidR="00D057CC" w:rsidRPr="006D3159">
        <w:rPr>
          <w:b/>
          <w:color w:val="000000" w:themeColor="text1"/>
        </w:rPr>
        <w:t xml:space="preserve"> </w:t>
      </w:r>
      <w:r w:rsidR="00D057CC" w:rsidRPr="006D3159">
        <w:rPr>
          <w:color w:val="000000" w:themeColor="text1"/>
        </w:rPr>
        <w:t>дополнительная возможность</w:t>
      </w:r>
      <w:r w:rsidR="00D057CC" w:rsidRPr="006D3159">
        <w:rPr>
          <w:b/>
          <w:color w:val="000000" w:themeColor="text1"/>
        </w:rPr>
        <w:t xml:space="preserve"> </w:t>
      </w:r>
      <w:r w:rsidRPr="006D3159">
        <w:rPr>
          <w:color w:val="000000" w:themeColor="text1"/>
        </w:rPr>
        <w:t>Конкурентн</w:t>
      </w:r>
      <w:r w:rsidR="00D057CC" w:rsidRPr="006D3159">
        <w:rPr>
          <w:color w:val="000000" w:themeColor="text1"/>
        </w:rPr>
        <w:t>ого</w:t>
      </w:r>
      <w:r w:rsidRPr="006D3159">
        <w:rPr>
          <w:color w:val="000000" w:themeColor="text1"/>
        </w:rPr>
        <w:t xml:space="preserve"> лист</w:t>
      </w:r>
      <w:r w:rsidR="00D057CC" w:rsidRPr="006D3159">
        <w:rPr>
          <w:color w:val="000000" w:themeColor="text1"/>
        </w:rPr>
        <w:t>а</w:t>
      </w:r>
      <w:r w:rsidRPr="006D3159">
        <w:rPr>
          <w:color w:val="000000" w:themeColor="text1"/>
        </w:rPr>
        <w:t>, при проведении которо</w:t>
      </w:r>
      <w:r w:rsidR="00D057CC" w:rsidRPr="006D3159">
        <w:rPr>
          <w:color w:val="000000" w:themeColor="text1"/>
        </w:rPr>
        <w:t>й</w:t>
      </w:r>
      <w:r w:rsidRPr="006D3159">
        <w:rPr>
          <w:color w:val="000000" w:themeColor="text1"/>
        </w:rPr>
        <w:t xml:space="preserve"> Участникам доступны поданные другими Участниками цены, а также информация о соответствии их Предложений требованиям Заказчика, без указания наименований Участников.</w:t>
      </w:r>
    </w:p>
    <w:p w14:paraId="657FAB14" w14:textId="46A5A7C5" w:rsidR="00E45B8D" w:rsidRPr="006D3159" w:rsidRDefault="00E45B8D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Открытый Конкурентный лист на продажу (ОКЛ на продажу)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процедура </w:t>
      </w:r>
      <w:r w:rsidR="00EA7FB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Продаж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EA7FB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содержащ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ая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сравнительный анализ предложений Покупателей, 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результаты которой 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отражаются в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Выписк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Открытого Конкурентного листа. При проведении ОКЛ на продажу Участникам доступны поданные другими Участниками цены, а также информация о соответствии их Предложений требованиям Заказчика, без указания наименований Участников.</w:t>
      </w:r>
    </w:p>
    <w:p w14:paraId="6DD313C0" w14:textId="77777777" w:rsidR="004804CA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Отсрочка фиксации сделки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- блокировка Заявок на интервал времени</w:t>
      </w:r>
      <w:r w:rsidR="004E2BD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(Таймер)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определенный в Торговой сессии,</w:t>
      </w:r>
      <w:r w:rsidR="004804C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Голландском аукционе на продажу,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45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Объявлении на продажу,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течение которого Участники могут подавать, либо изменять свои ценовые предложения в сторону улучшения условия для заключения Электронн</w:t>
      </w:r>
      <w:r w:rsidR="006D61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ой (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ых</w:t>
      </w:r>
      <w:r w:rsidR="006D61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сдел</w:t>
      </w:r>
      <w:r w:rsidR="006D61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ки (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ок</w:t>
      </w:r>
      <w:r w:rsidR="006D61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1414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Таймер отсрочки фиксации сделки включается при возникновении условий для фиксации сделки (цена Участника больше или равна </w:t>
      </w:r>
      <w:r w:rsidR="00F7050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текущей </w:t>
      </w:r>
      <w:r w:rsidR="0001414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цене Заказчика). Фиксация сделки происходит при истечении таймера. </w:t>
      </w:r>
    </w:p>
    <w:p w14:paraId="55A9A5C2" w14:textId="77777777" w:rsidR="003F28E0" w:rsidRPr="006D3159" w:rsidRDefault="004A41B4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 решению </w:t>
      </w:r>
      <w:r w:rsidR="00D160E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Заказчика </w:t>
      </w:r>
      <w:r w:rsidR="004804C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Торговой сессии </w:t>
      </w:r>
      <w:r w:rsidR="00D160E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95562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нтервал отсрочки фиксации сделки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может быть </w:t>
      </w:r>
      <w:r w:rsidR="007752D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автоматически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сокращен</w:t>
      </w:r>
      <w:r w:rsidR="00A908C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160E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после истечения установленного</w:t>
      </w:r>
      <w:r w:rsidR="00A908C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времени Торговой сессии. </w:t>
      </w:r>
      <w:r w:rsidR="0001414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Изменение состава </w:t>
      </w:r>
      <w:r w:rsidR="00AD5F3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заявок на покупку, участвующих в сделке, вызывает</w:t>
      </w:r>
      <w:r w:rsidR="0001414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автоматический перезапуск таймера.</w:t>
      </w:r>
    </w:p>
    <w:p w14:paraId="6848EACD" w14:textId="77777777" w:rsidR="00131ED8" w:rsidRPr="006D3159" w:rsidRDefault="003F28E0" w:rsidP="00131ED8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Переторжка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дополнительная возможность Конкурентного листа</w:t>
      </w:r>
      <w:r w:rsidR="008E6C5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7559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E6C5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Запроса предложений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 использовании которой Участники могут </w:t>
      </w:r>
      <w:r w:rsidR="00572CE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неоднократно</w:t>
      </w:r>
      <w:r w:rsidR="00D147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пересмотреть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свою цену </w:t>
      </w:r>
      <w:r w:rsidR="00D147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сторону понижения. </w:t>
      </w:r>
    </w:p>
    <w:p w14:paraId="5064A6D1" w14:textId="7764B513" w:rsidR="00131ED8" w:rsidRPr="006D3159" w:rsidRDefault="00131ED8" w:rsidP="00131ED8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Ранговая переторжка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дополнительная возможность Конкурентного листа</w:t>
      </w:r>
      <w:r w:rsidR="00F26DE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 переторжкой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при</w:t>
      </w:r>
      <w:r w:rsidR="00E0209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использовании которой </w:t>
      </w:r>
      <w:r w:rsidR="00D970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ценовому предложению</w:t>
      </w:r>
      <w:r w:rsidR="007B4C9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(цене)</w:t>
      </w:r>
      <w:r w:rsidR="00D970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0209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</w:t>
      </w:r>
      <w:r w:rsidR="00D970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="00E0209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автоматически </w:t>
      </w:r>
      <w:r w:rsidR="00D970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Системой </w:t>
      </w:r>
      <w:r w:rsidR="00E0209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присваиваются ранги (порядковые номера) относительно</w:t>
      </w:r>
      <w:r w:rsidR="0011359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0209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цен, поданных другими Участниками по каждому Лоту.</w:t>
      </w:r>
    </w:p>
    <w:p w14:paraId="406092CB" w14:textId="65EEB7E5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Победитель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 Участник Аукциона в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Сектор</w:t>
      </w:r>
      <w:r w:rsidR="00D147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Корпоративные закупки</w:t>
      </w:r>
      <w:r w:rsidR="00D147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94D6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Аукциона и Объявления о продаже в </w:t>
      </w:r>
      <w:r w:rsidR="00D147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Секторе Реализации активов и имущества,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подавший лучшее ценовое предложение, либо предпоследнее предложение по цене (в случае отказа Участника, подавшего лучшее ценовое предложение)</w:t>
      </w:r>
      <w:r w:rsidR="00A0133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если это предусмотрено настоящими 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Правилами</w:t>
      </w:r>
      <w:ins w:id="247" w:author="Саржанов Руслан Рамисович" w:date="2020-04-16T18:33:00Z">
        <w:r w:rsidR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, либо </w:t>
        </w:r>
      </w:ins>
      <w:ins w:id="248" w:author="Саржанов Руслан Рамисович" w:date="2020-04-16T18:34:00Z">
        <w:r w:rsidR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t>Участник</w:t>
        </w:r>
      </w:ins>
      <w:ins w:id="249" w:author="Саржанов Руслан Рамисович" w:date="2020-04-16T18:36:00Z">
        <w:r w:rsidR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, </w:t>
        </w:r>
      </w:ins>
      <w:ins w:id="250" w:author="Саржанов Руслан Рамисович" w:date="2020-04-16T19:20:00Z">
        <w:r w:rsidR="00064FBD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подавший </w:t>
        </w:r>
      </w:ins>
      <w:ins w:id="251" w:author="Саржанов Руслан Рамисович" w:date="2020-06-11T11:11:00Z">
        <w:r w:rsidR="00EF61C1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единственное </w:t>
        </w:r>
      </w:ins>
      <w:ins w:id="252" w:author="Саржанов Руслан Рамисович" w:date="2020-04-16T19:20:00Z">
        <w:r w:rsidR="00064FBD">
          <w:rPr>
            <w:rFonts w:ascii="Times New Roman" w:hAnsi="Times New Roman" w:cs="Times New Roman"/>
            <w:color w:val="000000" w:themeColor="text1"/>
            <w:sz w:val="24"/>
            <w:szCs w:val="24"/>
          </w:rPr>
          <w:t>ценовое предложение</w:t>
        </w:r>
      </w:ins>
      <w:ins w:id="253" w:author="Саржанов Руслан Рамисович" w:date="2020-06-11T11:10:00Z">
        <w:r w:rsidR="00EF61C1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(оферту)</w:t>
        </w:r>
      </w:ins>
      <w:ins w:id="254" w:author="Саржанов Руслан Рамисович" w:date="2020-04-16T19:20:00Z">
        <w:r w:rsidR="00064FBD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, </w:t>
        </w:r>
      </w:ins>
      <w:ins w:id="255" w:author="Саржанов Руслан Рамисович" w:date="2020-04-16T18:36:00Z">
        <w:r w:rsidR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t>который определен Заказчиком в качестве такового и с кем принято решение о заключении контракта.</w:t>
        </w:r>
      </w:ins>
      <w:ins w:id="256" w:author="Саржанов Руслан Рамисович" w:date="2020-04-16T18:34:00Z">
        <w:r w:rsidR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</w:t>
        </w:r>
      </w:ins>
      <w:del w:id="257" w:author="Саржанов Руслан Рамисович" w:date="2020-04-16T18:33:00Z">
        <w:r w:rsidRPr="006D3159" w:rsidDel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delText>.</w:delText>
        </w:r>
      </w:del>
    </w:p>
    <w:p w14:paraId="53EC3AAE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Покупатель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Участник Сектора Биржевые продукты, заключивший Электронную сделку</w:t>
      </w:r>
      <w:r w:rsidR="00843BD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DF72C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Участник сектора Реализации активов и имущества, подавший Предложение.</w:t>
      </w:r>
    </w:p>
    <w:p w14:paraId="2894033F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Поставщик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Участник, в пользу которого Заказчиком был сделан выбор по итогам Конкурентного листа</w:t>
      </w:r>
      <w:r w:rsidR="00D2670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Запроса предложений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514D6027" w14:textId="77777777" w:rsidR="007634A8" w:rsidRPr="006D3159" w:rsidRDefault="007634A8" w:rsidP="007A6E8F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Пользователь ЭТП (Пользователь) –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лицо, указанное в качестве Пользователя (Представителя) при регистрации (аккредитации) Клиента или добавлении нового Пользователя Клиента, данные о котором хранятся в составе информации о Клиенте в его Личном кабинете, использующее логин и пароль для входа (авторизации) в Личный кабинет Клиента и работы на ЭТП и осуществляющее действия от имени Клиента в рамках торгово-закупочных процедур, проведение которых возможно с использованием ЭТП в соответствии с положениями настоящих Правил. Пользователь, указанный в заявлении на </w:t>
      </w:r>
      <w:r w:rsidR="00D04CF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ккредитацию, именуется Заявитель.</w:t>
      </w:r>
    </w:p>
    <w:p w14:paraId="206E90F6" w14:textId="77777777" w:rsidR="00E74F30" w:rsidRPr="006D3159" w:rsidRDefault="00E74F30" w:rsidP="00A50002">
      <w:pPr>
        <w:tabs>
          <w:tab w:val="left" w:pos="0"/>
          <w:tab w:val="left" w:pos="1560"/>
        </w:tabs>
        <w:spacing w:before="60" w:after="6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Претендент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Клиент Системы, </w:t>
      </w:r>
      <w:r w:rsidR="006C0B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который подал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Заявку на участие в электронных торгах с Предварительной квалификацией или Допуском к участию в Торгах</w:t>
      </w:r>
      <w:r w:rsidR="006C0B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не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получивши</w:t>
      </w:r>
      <w:r w:rsidR="006C0B49" w:rsidRPr="006D315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й</w:t>
      </w:r>
      <w:r w:rsidRPr="006D315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подтверждение от Заказчика о соответствии его дополнительным требованиям.</w:t>
      </w:r>
    </w:p>
    <w:p w14:paraId="4CBBEA35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Предварительная квалификация</w:t>
      </w:r>
      <w:r w:rsidR="00E74F30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/ Допуск к участию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E74F30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 Торгах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 выбор Заказчиком из списка Заявок на участие в Электронных торгах Участников, отвечающих требованиям, предъявляемым Заказчиком.</w:t>
      </w:r>
    </w:p>
    <w:p w14:paraId="6014DFF9" w14:textId="4CACAC7A" w:rsidR="003F28E0" w:rsidRPr="00D610F2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Предложение Участника (Предложение)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э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лектронный документ, содержащий комплекс условий (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цена, количество, порядок оплаты, срок поставки, технические характеристики товара</w:t>
      </w:r>
      <w:r w:rsidR="00D147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другие условия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по одному Лоту, входящему в спецификацию Конкурентного листа</w:t>
      </w:r>
      <w:r w:rsidR="00D26702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, Запроса предложений</w:t>
      </w:r>
      <w:r w:rsidR="008B061E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,</w:t>
      </w:r>
      <w:r w:rsidR="000F2102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С</w:t>
      </w:r>
      <w:r w:rsidR="002075B3" w:rsidRPr="000418AA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опоставление</w:t>
      </w:r>
      <w:r w:rsidR="000F2102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коммерческих предложений, </w:t>
      </w:r>
      <w:r w:rsidR="008B061E" w:rsidRPr="00D610F2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E45B8D" w:rsidRPr="00D610F2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ОКЛ на продажу.</w:t>
      </w:r>
    </w:p>
    <w:p w14:paraId="1BE142CE" w14:textId="77777777" w:rsidR="00D14F38" w:rsidRPr="006D3159" w:rsidRDefault="00D14F38" w:rsidP="00D14F38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Простая электронная подпись (простая ЭП)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реквизит электронного документа, подтверждающий факт подписания электронного документа определенным лицом (Пользователем), полученный в результате присвоения Пользователю персонального логина и пароля, позволяющего идентифицировать Пользователя. </w:t>
      </w:r>
    </w:p>
    <w:p w14:paraId="2BCC892B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Протокол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Сектора Биржевые продукты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электронный документ, в котором указано наименование Оператора, Заказчика и Покупателя, а также дата проведения и предмет Торгов, цена сделки и прочие существенные условия. </w:t>
      </w:r>
    </w:p>
    <w:p w14:paraId="60B6F02A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Протокол Сектора Корпоративные закупки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 электронный документ, в котором указано наименование Оператора, Заказчика, Победителя Электронных торгов и Участника, сделавшего предпоследнее ценовое предложение, а также дата опубликования извещения, дата проведения и предмет Торгов, цена Контракта и прочие существенные условия.</w:t>
      </w:r>
    </w:p>
    <w:p w14:paraId="0D039A0F" w14:textId="330289F2" w:rsidR="00A0027C" w:rsidRPr="006D3159" w:rsidRDefault="00A0027C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Процедура</w:t>
      </w:r>
      <w:r w:rsidR="00F05D85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(электронная процедура)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последовательность действий, осуществляемая Заказчиком в </w:t>
      </w:r>
      <w:r w:rsidR="008003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электронной форме в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соответствии с установленными им </w:t>
      </w:r>
      <w:r w:rsidR="00EA7FB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требованиями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настоящими Правилами, в результате которой осуществляется выбор Поставщика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(ов)</w:t>
      </w:r>
      <w:ins w:id="258" w:author="Саржанов Руслан Рамисович" w:date="2020-04-16T18:39:00Z">
        <w:r w:rsidR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, (Победителя (ей), </w:t>
        </w:r>
      </w:ins>
      <w:del w:id="259" w:author="Саржанов Руслан Рамисович" w:date="2020-04-16T18:39:00Z">
        <w:r w:rsidRPr="006D3159" w:rsidDel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delText xml:space="preserve"> (</w:delText>
        </w:r>
      </w:del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Покупателя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(ей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или формируется перечень Поставщиков (Покупателей) для последующего проведения Закупки (Продажи).</w:t>
      </w:r>
    </w:p>
    <w:p w14:paraId="4729DEA5" w14:textId="3373DCAC" w:rsidR="00A0027C" w:rsidRPr="006D3159" w:rsidRDefault="00A0027C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Процедура закупки (закупочная </w:t>
      </w:r>
      <w:r w:rsidR="00800316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процедура) / Закупка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8003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003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процедура, проводимая в Сектор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="008003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Корпоративные закупки,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результате которой осуществляется выбор Поставщика, с которым планируется заключение </w:t>
      </w:r>
      <w:r w:rsidR="007B32F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контракта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поставку </w:t>
      </w:r>
      <w:r w:rsidR="008003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товаров, работ и услуг. </w:t>
      </w:r>
    </w:p>
    <w:p w14:paraId="2CCDF990" w14:textId="50512A4C" w:rsidR="00800316" w:rsidRPr="006D3159" w:rsidRDefault="00800316" w:rsidP="00800316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Процедура продажи/ Продажа</w:t>
      </w:r>
      <w:r w:rsidR="0048393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0F2102" w:rsidRPr="006D3159">
        <w:rPr>
          <w:rFonts w:ascii="Times New Roman" w:hAnsi="Times New Roman"/>
          <w:color w:val="000000" w:themeColor="text1"/>
          <w:sz w:val="24"/>
          <w:szCs w:val="24"/>
        </w:rPr>
        <w:t>процедура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проводимая в Секторе Реализация активов и имущества, осуществляемая Заказчиком, в результате которой осуществляется выбор Покупателя</w:t>
      </w:r>
      <w:ins w:id="260" w:author="Саржанов Руслан Рамисович" w:date="2020-04-16T18:37:00Z">
        <w:r w:rsidR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(Победителя)</w:t>
        </w:r>
      </w:ins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с которым 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планируется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заключ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ение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B32F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контракт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продажу активов</w:t>
      </w:r>
      <w:r w:rsidR="000F210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F2102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t>и иного имущества</w:t>
      </w:r>
      <w:r w:rsidR="000F210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Клиента.</w:t>
      </w:r>
    </w:p>
    <w:p w14:paraId="65286847" w14:textId="170ED917" w:rsidR="008E6C59" w:rsidRPr="006D3159" w:rsidRDefault="00275595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Сопоставление коммерческих </w:t>
      </w:r>
      <w:r w:rsidR="008E6C59" w:rsidRPr="00D610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предложений</w:t>
      </w:r>
      <w:r w:rsidR="008E6C59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7676D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="008E6C59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процедура 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</w:t>
      </w:r>
      <w:r w:rsidR="00F767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акупки</w:t>
      </w:r>
      <w:r w:rsidR="00424F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содержащий</w:t>
      </w:r>
      <w:r w:rsidR="008E6C5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сравнительный анализ предложений Поставщиков, результатом которого является Выписка из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Сопоставления коммерческих предложений</w:t>
      </w:r>
      <w:r w:rsidR="008E6C5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A3550A5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strike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Сектор Биржевые продукты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 раздел Системы, в котором в течение Торговой сессии в режиме реального времени осуществляется продажа товаров, обладающих биржевыми характеристиками.</w:t>
      </w:r>
    </w:p>
    <w:p w14:paraId="4A63B683" w14:textId="1060A74E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Сектор Корпоративные закупки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раздел Системы, в котором проводятся Т</w:t>
      </w:r>
      <w:r w:rsidR="00A5000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ЗП на закупку товаров, работ и услуг.</w:t>
      </w:r>
    </w:p>
    <w:p w14:paraId="6E5DA0FE" w14:textId="38F35786" w:rsidR="00DB4126" w:rsidRPr="006D3159" w:rsidRDefault="00DB4126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Сектор Реализации активов и имущества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раздел Системы, в котором проводятся </w:t>
      </w:r>
      <w:r w:rsidR="00A5000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ТЗП на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продаж</w:t>
      </w:r>
      <w:r w:rsidR="00A5000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непрофильных или бывших в употреблении активов Клиента.</w:t>
      </w:r>
    </w:p>
    <w:p w14:paraId="18F63593" w14:textId="77777777" w:rsidR="003F28E0" w:rsidRPr="00D610F2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Система ONLINECON</w:t>
      </w: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TRACT</w:t>
      </w: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(Система) 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информационная система, доступ к которой осуществляется </w:t>
      </w:r>
      <w:r w:rsidR="00061DEA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посредством сети Интернет 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по адресу </w:t>
      </w:r>
      <w:hyperlink r:id="rId8" w:history="1">
        <w:r w:rsidR="00DE4A5D" w:rsidRPr="00D610F2">
          <w:rPr>
            <w:rStyle w:val="ad"/>
            <w:rFonts w:ascii="Times New Roman" w:hAnsi="Times New Roman" w:cs="Times New Roman"/>
            <w:color w:val="000000" w:themeColor="text1"/>
            <w:sz w:val="24"/>
            <w:szCs w:val="24"/>
          </w:rPr>
          <w:t>www.onlinecontract.ru</w:t>
        </w:r>
      </w:hyperlink>
      <w:r w:rsidR="00DE4A5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8720146" w14:textId="77777777" w:rsidR="00424F5E" w:rsidRPr="00D610F2" w:rsidRDefault="003F28E0" w:rsidP="009666D2">
      <w:pPr>
        <w:spacing w:afterLines="24" w:after="57" w:line="240" w:lineRule="auto"/>
        <w:ind w:firstLine="709"/>
        <w:jc w:val="both"/>
        <w:rPr>
          <w:color w:val="000000" w:themeColor="text1"/>
        </w:rPr>
      </w:pPr>
      <w:r w:rsidRPr="00D610F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Система рейтингования Клиентов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</w:t>
      </w:r>
      <w:r w:rsidR="00061DE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система оценки работы Клиентов в Секторе Корпоративные закупки, </w:t>
      </w:r>
      <w:r w:rsidR="000B539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формирующаяся на основании показателей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 в соответствии с форм</w:t>
      </w:r>
      <w:r w:rsidR="00424F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улой, представленными по адресу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hyperlink r:id="rId9" w:history="1">
        <w:r w:rsidR="00424F5E" w:rsidRPr="00D610F2">
          <w:rPr>
            <w:rStyle w:val="ad"/>
            <w:rFonts w:ascii="Times New Roman" w:hAnsi="Times New Roman" w:cs="Times New Roman"/>
            <w:color w:val="000000" w:themeColor="text1"/>
            <w:sz w:val="24"/>
            <w:szCs w:val="24"/>
          </w:rPr>
          <w:t>http://www.onlinecontract.ru</w:t>
        </w:r>
      </w:hyperlink>
      <w:r w:rsidR="00424F5E" w:rsidRPr="006D3159">
        <w:rPr>
          <w:rStyle w:val="ad"/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8A7AF1A" w14:textId="575DBB46" w:rsidR="003F28E0" w:rsidRPr="00D610F2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Список недобросовестных Клиентов 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список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Клиентов, нарушивших Правила работы в Сист</w:t>
      </w:r>
      <w:r w:rsidR="00424F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еме, в соответствии с разделом </w:t>
      </w:r>
      <w:r w:rsidR="00424F5E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424F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_Ref449084939 \r \h </w:instrText>
      </w:r>
      <w:r w:rsidR="00D0033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\* MERGEFORMAT </w:instrText>
      </w:r>
      <w:r w:rsidR="00424F5E" w:rsidRPr="00D610F2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424F5E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22</w:t>
      </w:r>
      <w:r w:rsidR="00424F5E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DE4A5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Правил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3F535AA" w14:textId="3F50E84E" w:rsidR="002F7E52" w:rsidRPr="006D3159" w:rsidRDefault="00CF20D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Срок продления Переторжки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временной интервал</w:t>
      </w:r>
      <w:r w:rsidR="002F7E5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 момента изменения </w:t>
      </w:r>
      <w:r w:rsidR="0087138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лучшей</w:t>
      </w:r>
      <w:r w:rsidR="005C58B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F7E5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цены Переторжки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в течение которого Переторжка не может быть завершена.</w:t>
      </w:r>
      <w:r w:rsidR="002F7E5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11187D99" w14:textId="77777777" w:rsidR="00CF20D0" w:rsidRPr="006D3159" w:rsidRDefault="002F7E52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Срок продления Переторжки в Конкурентном листе с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индексами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 временной интервал с момента изменения любого индекса спецификации</w:t>
      </w:r>
      <w:r w:rsidR="00183C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Конкурентного листа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в течение которого Переторжка не может быть завершена.  </w:t>
      </w:r>
    </w:p>
    <w:p w14:paraId="73970AF4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Торговая сессия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совокупность параметров, по которым организуются Электронные торги в Секторе Биржевые продукты</w:t>
      </w:r>
      <w:r w:rsidR="00F6149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Секторе Реализация активов и имущества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в том числе наименование товара, интервал времени, в течение которого такие Торги проходят.</w:t>
      </w:r>
    </w:p>
    <w:p w14:paraId="048C3193" w14:textId="477674D4" w:rsidR="00D82E09" w:rsidRPr="006D3159" w:rsidRDefault="00D82E09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Торгово-закупочная процедура (ТЗП)</w:t>
      </w:r>
      <w:r w:rsidR="00FC2B3D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/ Электронная процедура</w:t>
      </w:r>
      <w:r w:rsidR="00275595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(процедура)</w:t>
      </w:r>
      <w:r w:rsidR="00FC2B3D"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–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совокупное обозначение Торгов и </w:t>
      </w:r>
      <w:r w:rsidR="008003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иных Процедур, осуществляемых в Системе.</w:t>
      </w:r>
    </w:p>
    <w:p w14:paraId="3DF2A811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Уровень доступа –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совокупность прав, определяемая заключенным с Оператором Договором, Соглашением или Электронным соглашением.</w:t>
      </w:r>
    </w:p>
    <w:p w14:paraId="21267A28" w14:textId="206A539D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Участник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Клиент Системы, подавший Заявку на участие в </w:t>
      </w:r>
      <w:r w:rsidR="00981DB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ТЗП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E261F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C290C2C" w14:textId="77777777" w:rsidR="004D2069" w:rsidRPr="006D3159" w:rsidRDefault="004D2069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Усиленная квалифицированная электронная подпись (УКЭП) –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электронная подпись, </w:t>
      </w:r>
      <w:r w:rsidR="00D14F3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имеющая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квалифицированный сертификат ключа проверки электронной подписи, соответствующ</w:t>
      </w:r>
      <w:r w:rsidR="00D14F3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ий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требованиям Федерального закона от 06.04.2011 N 63-ФЗ "Об электронной подписи" и иным</w:t>
      </w:r>
      <w:r w:rsidR="00D14F3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принимаемыми в соответствии с ним нормативными правовыми актами, 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созданный аккредитованным удостоверяющим центром либо федеральным органом исполнительной власти, уполномоченным в сфере использования электронной подписи.</w:t>
      </w:r>
    </w:p>
    <w:p w14:paraId="2DC4E44E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Электронная регистрация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(Регистрация)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регистрация посетителя сайта для получения </w:t>
      </w:r>
      <w:r w:rsidR="00D057CC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статуса Клиента</w:t>
      </w:r>
      <w:r w:rsidR="000C50DC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</w:t>
      </w:r>
    </w:p>
    <w:p w14:paraId="75774286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Электронная сделка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</w:t>
      </w: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сделка,</w:t>
      </w:r>
      <w:r w:rsidRPr="006D315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зафиксированная в Системе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ONLINECONTRACT</w:t>
      </w:r>
      <w:r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, которая влечет возникновение гражданских прав и обязанностей. </w:t>
      </w:r>
    </w:p>
    <w:p w14:paraId="7B4005BD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Электронное соглашение –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Электронный документ, размещенный в Системе, условия которого принимаются Клиентом при Регистрации.</w:t>
      </w:r>
    </w:p>
    <w:p w14:paraId="622915A0" w14:textId="54628233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Электронные торги (Торги)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способ заключения Контракта на покупку или продажу товаров, работ и услуг в Секторах Биржевые продукты</w:t>
      </w:r>
      <w:r w:rsidR="00BE6E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(Встречный и Голландский аукционы)</w:t>
      </w:r>
      <w:r w:rsidR="00C6017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Корпоративные закупки</w:t>
      </w:r>
      <w:r w:rsidR="00BE6E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(Аукцион)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6017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 Реализации активов и имущества</w:t>
      </w:r>
      <w:r w:rsidR="00BE6E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(Аукцион на продажу</w:t>
      </w:r>
      <w:r w:rsidR="002D70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Аукцион с использованием депозитов</w:t>
      </w:r>
      <w:r w:rsidR="00EE195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AA070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Голландский аукцион на продажу</w:t>
      </w:r>
      <w:r w:rsidR="003F592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Объявление о продаже</w:t>
      </w:r>
      <w:r w:rsidR="00BE6E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D82E0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Итоги Торгов являются обязательным основанием для заключения Контракта, </w:t>
      </w:r>
      <w:r w:rsidR="00BE6E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ни одна</w:t>
      </w:r>
      <w:r w:rsidR="00D82E0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сторон </w:t>
      </w:r>
      <w:r w:rsidR="00BE6E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не </w:t>
      </w:r>
      <w:r w:rsidR="00D82E0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может отказаться от его заключения</w:t>
      </w:r>
      <w:r w:rsidR="00D82E09" w:rsidRPr="006D31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</w:t>
      </w:r>
    </w:p>
    <w:p w14:paraId="5D2F7F9A" w14:textId="77777777" w:rsidR="003F28E0" w:rsidRPr="006D3159" w:rsidRDefault="003F28E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Электронный документ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документ, в котором информация представлена в электронно-цифровой форме</w:t>
      </w:r>
      <w:r w:rsidR="00D14F3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подписанная электронной подписью.</w:t>
      </w:r>
    </w:p>
    <w:p w14:paraId="023F270B" w14:textId="77777777" w:rsidR="004D2069" w:rsidRPr="006D3159" w:rsidRDefault="00104C76" w:rsidP="004D2069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Электронная подпись (ЭП)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B26A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– информация</w:t>
      </w:r>
      <w:r w:rsidR="004D206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электронной форме, которая присоединена к другой информации в электронной форме (подписываемой информации) или иным образом связана с такой информацией и которая используется для определения лица, подписывающего информацию. </w:t>
      </w:r>
    </w:p>
    <w:p w14:paraId="4BC97A48" w14:textId="77777777" w:rsidR="000D0255" w:rsidRPr="006D3159" w:rsidRDefault="000D0255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Электронная торговая площадка 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ONLINECONTRACT</w:t>
      </w: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(ЭТП)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это комплекс </w:t>
      </w:r>
      <w:r w:rsidR="00FF0FE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оборудования, программно-технических средства 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программ для ЭВМ, предназначенны</w:t>
      </w:r>
      <w:r w:rsidR="00FF0FE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х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провед</w:t>
      </w:r>
      <w:r w:rsidR="000E25B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ения ТЗП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0B64F939" w14:textId="77777777" w:rsidR="000B26A1" w:rsidRPr="006D3159" w:rsidRDefault="006F3EF0" w:rsidP="009666D2">
      <w:pPr>
        <w:spacing w:afterLines="24" w:after="57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223-ФЗ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Федеральный закон от 18.07.2011 N 223-ФЗ "О закупках товаров, работ, услуг отдельными видами юридических лиц".</w:t>
      </w:r>
    </w:p>
    <w:p w14:paraId="3BB9BAC0" w14:textId="77777777" w:rsidR="003F28E0" w:rsidRPr="006D3159" w:rsidRDefault="003F28E0" w:rsidP="00E02BB6">
      <w:pPr>
        <w:pStyle w:val="1"/>
        <w:numPr>
          <w:ilvl w:val="0"/>
          <w:numId w:val="19"/>
        </w:numPr>
        <w:spacing w:before="120" w:after="120"/>
        <w:ind w:left="0" w:firstLine="709"/>
        <w:jc w:val="center"/>
        <w:rPr>
          <w:rFonts w:ascii="Times New Roman" w:hAnsi="Times New Roman"/>
          <w:color w:val="000000" w:themeColor="text1"/>
        </w:rPr>
      </w:pPr>
      <w:bookmarkStart w:id="261" w:name="_Toc516662780"/>
      <w:bookmarkStart w:id="262" w:name="_Toc516666406"/>
      <w:bookmarkStart w:id="263" w:name="_Toc516668088"/>
      <w:bookmarkStart w:id="264" w:name="_Toc516736048"/>
      <w:bookmarkStart w:id="265" w:name="_Toc516737159"/>
      <w:bookmarkStart w:id="266" w:name="_Toc420055746"/>
      <w:bookmarkStart w:id="267" w:name="_Toc420055843"/>
      <w:bookmarkStart w:id="268" w:name="_Toc420056321"/>
      <w:bookmarkStart w:id="269" w:name="_Toc253656138"/>
      <w:bookmarkStart w:id="270" w:name="_Toc253656184"/>
      <w:bookmarkStart w:id="271" w:name="_Toc253656235"/>
      <w:bookmarkStart w:id="272" w:name="_Toc253656280"/>
      <w:bookmarkStart w:id="273" w:name="_Toc253662130"/>
      <w:bookmarkStart w:id="274" w:name="_Toc253671206"/>
      <w:bookmarkStart w:id="275" w:name="_Toc253671295"/>
      <w:bookmarkStart w:id="276" w:name="_Toc253671417"/>
      <w:bookmarkStart w:id="277" w:name="_Toc253671692"/>
      <w:bookmarkStart w:id="278" w:name="_Toc257724689"/>
      <w:bookmarkStart w:id="279" w:name="_Toc44944852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r w:rsidRPr="006D3159">
        <w:rPr>
          <w:rFonts w:ascii="Times New Roman" w:hAnsi="Times New Roman"/>
          <w:color w:val="000000" w:themeColor="text1"/>
        </w:rPr>
        <w:t>Общие положения</w:t>
      </w:r>
      <w:bookmarkEnd w:id="278"/>
      <w:bookmarkEnd w:id="279"/>
    </w:p>
    <w:p w14:paraId="5F3E36AF" w14:textId="77777777" w:rsidR="003F28E0" w:rsidRPr="006D3159" w:rsidRDefault="003F28E0" w:rsidP="00E02BB6">
      <w:pPr>
        <w:numPr>
          <w:ilvl w:val="1"/>
          <w:numId w:val="25"/>
        </w:numPr>
        <w:tabs>
          <w:tab w:val="num" w:pos="1142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Правила работы в Системе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ONLINECONTRACT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(далее</w:t>
      </w:r>
      <w:r w:rsidR="00DB720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Правила): </w:t>
      </w:r>
    </w:p>
    <w:p w14:paraId="70C4B6BB" w14:textId="63E0DE7E" w:rsidR="003F28E0" w:rsidRPr="006D3159" w:rsidRDefault="003F28E0" w:rsidP="00CE5BE6">
      <w:pPr>
        <w:numPr>
          <w:ilvl w:val="0"/>
          <w:numId w:val="181"/>
        </w:numPr>
        <w:tabs>
          <w:tab w:val="left" w:pos="851"/>
        </w:tabs>
        <w:spacing w:before="60" w:after="6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определяют процесс организации и проведения </w:t>
      </w:r>
      <w:r w:rsidR="00EA7FB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ТЗП</w:t>
      </w:r>
      <w:r w:rsidR="00AC681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 целью удовлетворения потребностей Клиентов в реализации и приобретении товаров, выполнении работ и оказании услуг;</w:t>
      </w:r>
    </w:p>
    <w:p w14:paraId="45A317FF" w14:textId="77777777" w:rsidR="003F28E0" w:rsidRPr="006D3159" w:rsidRDefault="003F28E0" w:rsidP="00CE5BE6">
      <w:pPr>
        <w:numPr>
          <w:ilvl w:val="0"/>
          <w:numId w:val="181"/>
        </w:numPr>
        <w:tabs>
          <w:tab w:val="left" w:pos="851"/>
        </w:tabs>
        <w:spacing w:before="60" w:after="6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регламентируют условия работы Клиентов в Системе и регулируют отношения, возникающие между ними;</w:t>
      </w:r>
    </w:p>
    <w:p w14:paraId="1CDC796A" w14:textId="77777777" w:rsidR="003F28E0" w:rsidRPr="006D3159" w:rsidRDefault="003F28E0" w:rsidP="00CE5BE6">
      <w:pPr>
        <w:numPr>
          <w:ilvl w:val="0"/>
          <w:numId w:val="181"/>
        </w:numPr>
        <w:tabs>
          <w:tab w:val="left" w:pos="851"/>
        </w:tabs>
        <w:spacing w:before="60" w:after="6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составляют неотъемлемую часть Системы;</w:t>
      </w:r>
    </w:p>
    <w:p w14:paraId="512AA0F0" w14:textId="77777777" w:rsidR="00BC44AC" w:rsidRPr="006D3159" w:rsidRDefault="003F28E0" w:rsidP="00CE5BE6">
      <w:pPr>
        <w:numPr>
          <w:ilvl w:val="0"/>
          <w:numId w:val="181"/>
        </w:numPr>
        <w:tabs>
          <w:tab w:val="left" w:pos="851"/>
        </w:tabs>
        <w:spacing w:before="60" w:after="6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разработаны в соответствии с Гражданским кодексом Российской Федерации, Федеральным законом от 26 июля 2006 г № 135-ФЗ «О защите конкуренции», </w:t>
      </w:r>
      <w:bookmarkStart w:id="280" w:name="_Toc133046228"/>
      <w:bookmarkStart w:id="281" w:name="_Toc133046373"/>
      <w:bookmarkStart w:id="282" w:name="_Toc134334613"/>
      <w:bookmarkStart w:id="283" w:name="_Toc134334695"/>
      <w:r w:rsidR="00BC44A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Федеральным</w:t>
      </w:r>
      <w:r w:rsidR="008B061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закон</w:t>
      </w:r>
      <w:r w:rsidR="00BC44A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ом от 18.07.2011 №</w:t>
      </w:r>
      <w:r w:rsidR="008B061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223-ФЗ</w:t>
      </w:r>
      <w:r w:rsidR="000510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B061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"О закупках товаров, работ, услуг отдельными видами юридических лиц"</w:t>
      </w:r>
      <w:r w:rsidR="000510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8B061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r w:rsidR="000510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другими нормативно-правовыми актами,</w:t>
      </w:r>
    </w:p>
    <w:p w14:paraId="6B6CF153" w14:textId="77777777" w:rsidR="003F28E0" w:rsidRPr="006D3159" w:rsidRDefault="003F28E0" w:rsidP="00CE5BE6">
      <w:pPr>
        <w:numPr>
          <w:ilvl w:val="0"/>
          <w:numId w:val="181"/>
        </w:numPr>
        <w:tabs>
          <w:tab w:val="left" w:pos="851"/>
        </w:tabs>
        <w:spacing w:before="60" w:after="6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являются договором присоединения в соответствии со статьей 428 Гражданского кодекса Российской Федерации</w:t>
      </w:r>
      <w:bookmarkEnd w:id="280"/>
      <w:bookmarkEnd w:id="281"/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bookmarkEnd w:id="282"/>
      <w:bookmarkEnd w:id="283"/>
    </w:p>
    <w:p w14:paraId="4D72EAB2" w14:textId="77777777" w:rsidR="00C62BD8" w:rsidRPr="00D610F2" w:rsidRDefault="002515AE" w:rsidP="00E02BB6">
      <w:pPr>
        <w:numPr>
          <w:ilvl w:val="1"/>
          <w:numId w:val="25"/>
        </w:numPr>
        <w:tabs>
          <w:tab w:val="left" w:pos="851"/>
          <w:tab w:val="left" w:pos="1134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Правила р</w:t>
      </w:r>
      <w:r w:rsidR="003F28E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азмещены в форме электронного документа по адресу: </w:t>
      </w:r>
      <w:hyperlink r:id="rId10" w:history="1">
        <w:r w:rsidR="00424F5E" w:rsidRPr="00D610F2">
          <w:rPr>
            <w:rStyle w:val="ad"/>
            <w:rFonts w:ascii="Times New Roman" w:hAnsi="Times New Roman" w:cs="Times New Roman"/>
            <w:color w:val="000000" w:themeColor="text1"/>
            <w:sz w:val="24"/>
            <w:szCs w:val="24"/>
          </w:rPr>
          <w:t>http://www.onlinecontract.ru</w:t>
        </w:r>
      </w:hyperlink>
      <w:r w:rsidR="00424F5E" w:rsidRPr="006D3159">
        <w:rPr>
          <w:rStyle w:val="ad"/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CA29E15" w14:textId="77777777" w:rsidR="002515AE" w:rsidRPr="006D3159" w:rsidRDefault="003F28E0" w:rsidP="00D14F38">
      <w:pPr>
        <w:numPr>
          <w:ilvl w:val="1"/>
          <w:numId w:val="25"/>
        </w:numPr>
        <w:tabs>
          <w:tab w:val="left" w:pos="851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Действие настоящих Правил для Клиента прекраща</w:t>
      </w:r>
      <w:r w:rsidR="009E5EE1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тся одновременно с Договором и/или Соглашением.</w:t>
      </w:r>
    </w:p>
    <w:p w14:paraId="1597694B" w14:textId="77777777" w:rsidR="002515AE" w:rsidRPr="006D3159" w:rsidRDefault="00D14F38" w:rsidP="007A6E8F">
      <w:pPr>
        <w:pStyle w:val="af1"/>
        <w:numPr>
          <w:ilvl w:val="1"/>
          <w:numId w:val="25"/>
        </w:numPr>
        <w:tabs>
          <w:tab w:val="left" w:pos="851"/>
          <w:tab w:val="left" w:pos="12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Руководства Пользователя, инструкции по работе на ЭТП, опубликованные </w:t>
      </w:r>
      <w:r w:rsidR="00DE761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на сайте Оператора </w:t>
      </w: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по адресу </w:t>
      </w:r>
      <w:hyperlink r:id="rId11" w:history="1">
        <w:r w:rsidRPr="006D3159">
          <w:rPr>
            <w:rStyle w:val="ad"/>
            <w:rFonts w:ascii="Times New Roman" w:eastAsiaTheme="minorHAnsi" w:hAnsi="Times New Roman"/>
            <w:color w:val="000000" w:themeColor="text1"/>
            <w:sz w:val="24"/>
            <w:szCs w:val="24"/>
            <w:lang w:eastAsia="en-US"/>
          </w:rPr>
          <w:t>www.onlinecontract.ru</w:t>
        </w:r>
      </w:hyperlink>
      <w:r w:rsidR="004345CF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,</w:t>
      </w: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являются неотъемлемой частью настоящих Правил. </w:t>
      </w:r>
      <w:r w:rsidR="002515AE"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Все иные документы Оператора основаны на настоящих Правилах и не противоречат им. В случае возникновения противоречий, предпочтение отдается положениям настоящих Правил.</w:t>
      </w:r>
    </w:p>
    <w:p w14:paraId="6CAF17AB" w14:textId="77777777" w:rsidR="003F28E0" w:rsidRPr="006D3159" w:rsidRDefault="003F28E0" w:rsidP="00E02BB6">
      <w:pPr>
        <w:numPr>
          <w:ilvl w:val="1"/>
          <w:numId w:val="25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Внесение изменений (дополнений) в Правила, включая приложения к ним, производится Оператором</w:t>
      </w:r>
      <w:r w:rsidR="00FA090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одностороннем порядке.</w:t>
      </w:r>
    </w:p>
    <w:p w14:paraId="142BE885" w14:textId="77777777" w:rsidR="003F28E0" w:rsidRPr="006D3159" w:rsidRDefault="003F28E0" w:rsidP="00D34A15">
      <w:pPr>
        <w:numPr>
          <w:ilvl w:val="1"/>
          <w:numId w:val="25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Информирование о внесении изменений (дополнений) в Правила осуществляется Оператором путем обязательного опубликования уведомления на сайте Оператора по адресу</w:t>
      </w:r>
      <w:r w:rsidR="00F20F2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12" w:history="1">
        <w:r w:rsidR="0083100A" w:rsidRPr="00D610F2">
          <w:rPr>
            <w:rStyle w:val="ad"/>
            <w:rFonts w:ascii="Times New Roman" w:hAnsi="Times New Roman" w:cs="Times New Roman"/>
            <w:color w:val="000000" w:themeColor="text1"/>
            <w:sz w:val="24"/>
            <w:szCs w:val="24"/>
          </w:rPr>
          <w:t>www.onlinecontract.ru</w:t>
        </w:r>
      </w:hyperlink>
    </w:p>
    <w:p w14:paraId="7383F148" w14:textId="77777777" w:rsidR="00D34A15" w:rsidRPr="00D610F2" w:rsidRDefault="00D34A15" w:rsidP="00D34A15">
      <w:pPr>
        <w:numPr>
          <w:ilvl w:val="1"/>
          <w:numId w:val="25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Все приложения, изменения и дополнения к Правилам являются их неотъемлемой частью.</w:t>
      </w:r>
    </w:p>
    <w:p w14:paraId="27CC557D" w14:textId="77777777" w:rsidR="003F28E0" w:rsidRPr="006D3159" w:rsidRDefault="003F28E0" w:rsidP="00E02BB6">
      <w:pPr>
        <w:numPr>
          <w:ilvl w:val="1"/>
          <w:numId w:val="25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Все изменения (дополнения), вносимые Оператором в Правила и не связанные с изменением законодательства Российской Федерации, вступают в силу и становятся обязательными через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 (три) календарных дня с момента публикации. </w:t>
      </w:r>
    </w:p>
    <w:p w14:paraId="64F8597A" w14:textId="77777777" w:rsidR="003F28E0" w:rsidRPr="006D3159" w:rsidRDefault="003F28E0" w:rsidP="00E02BB6">
      <w:pPr>
        <w:numPr>
          <w:ilvl w:val="1"/>
          <w:numId w:val="25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Все изменения (дополнения), вносимые Оператором в Правила в связи с изменением законодательства Российской Федерации вступают в силу одновременно с ними.</w:t>
      </w:r>
    </w:p>
    <w:p w14:paraId="268D7896" w14:textId="77777777" w:rsidR="003F28E0" w:rsidRPr="006D3159" w:rsidRDefault="003F28E0" w:rsidP="00E02BB6">
      <w:pPr>
        <w:numPr>
          <w:ilvl w:val="1"/>
          <w:numId w:val="25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Любые изменения (дополнения) в Правила с момента вступления в силу, равно распространяются на всех Клиентов, присоединившихся к Правилам, в том числе присоединившихся к Правилам ранее даты вступления изменений (дополнений) в силу. </w:t>
      </w:r>
    </w:p>
    <w:p w14:paraId="1C57CF1D" w14:textId="77777777" w:rsidR="006E3ACE" w:rsidRPr="006D3159" w:rsidRDefault="003F28E0" w:rsidP="00E02BB6">
      <w:pPr>
        <w:numPr>
          <w:ilvl w:val="1"/>
          <w:numId w:val="25"/>
        </w:numPr>
        <w:tabs>
          <w:tab w:val="left" w:pos="1242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Все приложения, изменения и дополнения к настоящим Правилам являются их составной и неотъемлемой частью.</w:t>
      </w:r>
    </w:p>
    <w:p w14:paraId="6FB13CFC" w14:textId="77777777" w:rsidR="006E3ACE" w:rsidRPr="006D3159" w:rsidRDefault="006E3ACE" w:rsidP="00E02BB6">
      <w:pPr>
        <w:numPr>
          <w:ilvl w:val="1"/>
          <w:numId w:val="25"/>
        </w:numPr>
        <w:tabs>
          <w:tab w:val="left" w:pos="1242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Законные основания обладания необходимыми правами на программные </w:t>
      </w:r>
      <w:r w:rsidR="00AB146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 технические средства Оператора, обеспечивающи</w:t>
      </w:r>
      <w:r w:rsidR="00AB146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функционирование </w:t>
      </w:r>
      <w:r w:rsidR="00AB146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Системы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закреплены в нижеследующих документах:</w:t>
      </w:r>
    </w:p>
    <w:p w14:paraId="7D7D8B40" w14:textId="77777777" w:rsidR="006D6E09" w:rsidRPr="006D3159" w:rsidRDefault="006D6E09" w:rsidP="00CE5BE6">
      <w:pPr>
        <w:pStyle w:val="af1"/>
        <w:numPr>
          <w:ilvl w:val="0"/>
          <w:numId w:val="180"/>
        </w:numPr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Свидетельство о государственной регистрации программы для ЭВМ «</w:t>
      </w:r>
      <w:r w:rsidRPr="006D3159">
        <w:rPr>
          <w:rFonts w:ascii="Times New Roman" w:hAnsi="Times New Roman"/>
          <w:color w:val="000000" w:themeColor="text1"/>
          <w:sz w:val="24"/>
          <w:szCs w:val="24"/>
          <w:lang w:val="en-US"/>
        </w:rPr>
        <w:t>ONLINECONTRACT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 Модуль: Аукционный дом» № 2014611387 от 03.02.2014 г. данная программа осуществляет работоспособность Сектора реализации активов и имущества</w:t>
      </w:r>
    </w:p>
    <w:p w14:paraId="54541241" w14:textId="77777777" w:rsidR="006D6E09" w:rsidRPr="006D3159" w:rsidRDefault="006D6E09" w:rsidP="00CE5BE6">
      <w:pPr>
        <w:pStyle w:val="af1"/>
        <w:numPr>
          <w:ilvl w:val="0"/>
          <w:numId w:val="180"/>
        </w:numPr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Свидетельство о государственной регистрации программы для ЭВМ «</w:t>
      </w:r>
      <w:r w:rsidRPr="006D3159">
        <w:rPr>
          <w:rFonts w:ascii="Times New Roman" w:hAnsi="Times New Roman"/>
          <w:color w:val="000000" w:themeColor="text1"/>
          <w:sz w:val="24"/>
          <w:szCs w:val="24"/>
          <w:lang w:val="en-US"/>
        </w:rPr>
        <w:t>ONLINECONTRACT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 Модуль: Корпоративные закупки» № 2014611388 от 03.02.2014 г. данная программа осуществляет работоспособность Сектора Корпоративные закупки</w:t>
      </w:r>
    </w:p>
    <w:p w14:paraId="384D3921" w14:textId="77777777" w:rsidR="006D6E09" w:rsidRPr="006D3159" w:rsidRDefault="006D6E09" w:rsidP="00CE5BE6">
      <w:pPr>
        <w:pStyle w:val="af1"/>
        <w:numPr>
          <w:ilvl w:val="0"/>
          <w:numId w:val="180"/>
        </w:numPr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Свидетельство о государственной регистрации программы для ЭВМ «</w:t>
      </w:r>
      <w:r w:rsidRPr="006D3159">
        <w:rPr>
          <w:rFonts w:ascii="Times New Roman" w:hAnsi="Times New Roman"/>
          <w:color w:val="000000" w:themeColor="text1"/>
          <w:sz w:val="24"/>
          <w:szCs w:val="24"/>
          <w:lang w:val="en-US"/>
        </w:rPr>
        <w:t>ONLINECONTRACT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 Модуль: Биржевые продукты» № 2014611386 от 03.02.2014 г. данная программа осуществляет работоспособность Сектора Биржевые продукты;</w:t>
      </w:r>
    </w:p>
    <w:p w14:paraId="059587F3" w14:textId="77777777" w:rsidR="006E3ACE" w:rsidRPr="006D3159" w:rsidRDefault="006E3ACE" w:rsidP="00CE5BE6">
      <w:pPr>
        <w:pStyle w:val="af1"/>
        <w:numPr>
          <w:ilvl w:val="0"/>
          <w:numId w:val="180"/>
        </w:numPr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Свидетельство о государственной регистрации средства массовой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информации № ФС 77–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>36874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от 1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>7.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0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>7.2009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г. в качестве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«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Электронная торговая площадка 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  <w:lang w:val="en-US"/>
        </w:rPr>
        <w:t>ONLINECONTRACT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  <w:lang w:val="en-US"/>
        </w:rPr>
        <w:t>RU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D6E09" w:rsidRPr="006D3159">
        <w:rPr>
          <w:rFonts w:ascii="Times New Roman" w:hAnsi="Times New Roman"/>
          <w:color w:val="000000" w:themeColor="text1"/>
        </w:rPr>
        <w:t>www.onlinecontract.ru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»;</w:t>
      </w:r>
    </w:p>
    <w:p w14:paraId="548D2A67" w14:textId="77777777" w:rsidR="006E3ACE" w:rsidRPr="006D3159" w:rsidRDefault="006E3ACE" w:rsidP="00E02BB6">
      <w:pPr>
        <w:pStyle w:val="af1"/>
        <w:numPr>
          <w:ilvl w:val="1"/>
          <w:numId w:val="25"/>
        </w:numPr>
        <w:tabs>
          <w:tab w:val="left" w:pos="1242"/>
        </w:tabs>
        <w:ind w:left="0" w:firstLine="709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Исключитель</w:t>
      </w:r>
      <w:r w:rsidR="007A29D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ные права на Программы для ЭВМ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содержащаяся в них информация принадлежат исключительно Оператору</w:t>
      </w:r>
      <w:r w:rsidR="006D6E09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6A082F1" w14:textId="3A6793A3" w:rsidR="00B95CA1" w:rsidRPr="006D3159" w:rsidRDefault="00B95CA1" w:rsidP="00E02BB6">
      <w:pPr>
        <w:numPr>
          <w:ilvl w:val="1"/>
          <w:numId w:val="25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Поиск и привлечение </w:t>
      </w:r>
      <w:r w:rsidR="00A11EA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(приглашение)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Участников для участия в Т</w:t>
      </w:r>
      <w:r w:rsidR="00981DB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ЗП</w:t>
      </w:r>
      <w:r w:rsidR="00966A2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A11EA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11EA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том числе Переторжках и/или иных этапах (элементах) ТЗП, </w:t>
      </w:r>
      <w:r w:rsidR="00966A2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размещаемых в Секторах Корпоративные закупки и Реализации активов и имущества</w:t>
      </w:r>
      <w:r w:rsidR="00E55A6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A11EA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Заказчик осуществляет самостоятельно.</w:t>
      </w:r>
      <w:r w:rsidR="00966A2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16CC2302" w14:textId="479648F1" w:rsidR="003F28E0" w:rsidRPr="006D3159" w:rsidRDefault="003F28E0" w:rsidP="00E02BB6">
      <w:pPr>
        <w:numPr>
          <w:ilvl w:val="1"/>
          <w:numId w:val="25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Формы обеспечения исполнения обязательств и меры ответственности за неисполнение или за ненадлежащие исполнение положений Правил определены в Договорах</w:t>
      </w:r>
      <w:r w:rsidR="0027559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(счет-офертах)</w:t>
      </w:r>
      <w:ins w:id="284" w:author="Саржанов Руслан Рамисович" w:date="2020-04-16T18:40:00Z">
        <w:r w:rsidR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t>,</w:t>
        </w:r>
      </w:ins>
      <w:del w:id="285" w:author="Саржанов Руслан Рамисович" w:date="2020-04-16T18:40:00Z">
        <w:r w:rsidRPr="006D3159" w:rsidDel="00CE321E">
          <w:rPr>
            <w:rFonts w:ascii="Times New Roman" w:hAnsi="Times New Roman" w:cs="Times New Roman"/>
            <w:color w:val="000000" w:themeColor="text1"/>
            <w:sz w:val="24"/>
            <w:szCs w:val="24"/>
          </w:rPr>
          <w:delText xml:space="preserve"> и</w:delText>
        </w:r>
      </w:del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Соглашениях с Клиентами, а также в настоящих Правилах.</w:t>
      </w:r>
    </w:p>
    <w:p w14:paraId="3067B3D5" w14:textId="77777777" w:rsidR="00073A33" w:rsidRDefault="00073A33" w:rsidP="00200FA5">
      <w:pPr>
        <w:tabs>
          <w:tab w:val="left" w:pos="1260"/>
        </w:tabs>
        <w:spacing w:before="60" w:after="60" w:line="240" w:lineRule="auto"/>
        <w:ind w:firstLine="709"/>
        <w:jc w:val="both"/>
        <w:rPr>
          <w:ins w:id="286" w:author="Саржанов Руслан Рамисович" w:date="2020-05-15T12:01:00Z"/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На денежные средства, перечисленные в соответствии с настоящими Правил</w:t>
      </w:r>
      <w:r w:rsidR="00BD79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ами в качестве О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беспечения/ </w:t>
      </w:r>
      <w:r w:rsidR="00BD79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адатка/ </w:t>
      </w:r>
      <w:r w:rsidR="00BD79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</w:t>
      </w:r>
      <w:r w:rsidR="00D77CD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епозита,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проценты не начисляются.</w:t>
      </w:r>
    </w:p>
    <w:p w14:paraId="78779F53" w14:textId="343CAC50" w:rsidR="00145E4B" w:rsidRPr="006D3159" w:rsidRDefault="00145E4B">
      <w:pPr>
        <w:pStyle w:val="af1"/>
        <w:tabs>
          <w:tab w:val="left" w:pos="1560"/>
        </w:tabs>
        <w:spacing w:before="60" w:after="60"/>
        <w:ind w:left="0" w:firstLine="709"/>
        <w:jc w:val="both"/>
        <w:rPr>
          <w:ins w:id="287" w:author="Саржанов Руслан Рамисович" w:date="2020-07-06T11:01:00Z"/>
          <w:rFonts w:ascii="Times New Roman" w:hAnsi="Times New Roman"/>
          <w:color w:val="000000" w:themeColor="text1"/>
          <w:sz w:val="24"/>
          <w:szCs w:val="24"/>
        </w:rPr>
        <w:pPrChange w:id="288" w:author="Саржанов Руслан Рамисович" w:date="2020-07-06T11:02:00Z">
          <w:pPr>
            <w:pStyle w:val="af1"/>
            <w:numPr>
              <w:ilvl w:val="2"/>
              <w:numId w:val="193"/>
            </w:numPr>
            <w:tabs>
              <w:tab w:val="left" w:pos="1560"/>
            </w:tabs>
            <w:spacing w:before="60" w:after="60"/>
            <w:ind w:left="0" w:firstLine="709"/>
            <w:jc w:val="both"/>
          </w:pPr>
        </w:pPrChange>
      </w:pPr>
      <w:ins w:id="289" w:author="Саржанов Руслан Рамисович" w:date="2020-07-06T11:01:00Z"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>Разблокировку сумм Обеспечений</w:t>
        </w:r>
        <w:r>
          <w:rPr>
            <w:rFonts w:ascii="Times New Roman" w:hAnsi="Times New Roman"/>
            <w:color w:val="000000" w:themeColor="text1"/>
            <w:sz w:val="24"/>
            <w:szCs w:val="24"/>
          </w:rPr>
          <w:t>/ Задатка</w:t>
        </w:r>
      </w:ins>
      <w:ins w:id="290" w:author="Саржанов Руслан Рамисович" w:date="2020-07-06T11:03:00Z">
        <w:r>
          <w:rPr>
            <w:rFonts w:ascii="Times New Roman" w:hAnsi="Times New Roman"/>
            <w:color w:val="000000" w:themeColor="text1"/>
            <w:sz w:val="24"/>
            <w:szCs w:val="24"/>
          </w:rPr>
          <w:t>/</w:t>
        </w:r>
      </w:ins>
      <w:ins w:id="291" w:author="Саржанов Руслан Рамисович" w:date="2020-07-06T11:01:00Z"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 Депозита</w:t>
        </w:r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 xml:space="preserve">, заблокированных в </w:t>
        </w:r>
      </w:ins>
      <w:ins w:id="292" w:author="Саржанов Руслан Рамисович" w:date="2020-07-06T11:04:00Z">
        <w:r>
          <w:rPr>
            <w:rFonts w:ascii="Times New Roman" w:hAnsi="Times New Roman"/>
            <w:color w:val="000000" w:themeColor="text1"/>
            <w:sz w:val="24"/>
            <w:szCs w:val="24"/>
          </w:rPr>
          <w:t>электронных торгах</w:t>
        </w:r>
      </w:ins>
      <w:ins w:id="293" w:author="Саржанов Руслан Рамисович" w:date="2020-07-06T11:01:00Z"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 xml:space="preserve">, осуществляет Оператор на основании результатов </w:t>
        </w:r>
      </w:ins>
      <w:ins w:id="294" w:author="Саржанов Руслан Рамисович" w:date="2020-07-06T11:04:00Z">
        <w:r>
          <w:rPr>
            <w:rFonts w:ascii="Times New Roman" w:hAnsi="Times New Roman"/>
            <w:color w:val="000000" w:themeColor="text1"/>
            <w:sz w:val="24"/>
            <w:szCs w:val="24"/>
          </w:rPr>
          <w:t>электронных торгов</w:t>
        </w:r>
      </w:ins>
      <w:ins w:id="295" w:author="Саржанов Руслан Рамисович" w:date="2020-07-06T11:01:00Z"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 xml:space="preserve"> и данных, предоставленных Заказчиком и Победителями. Разблокированные суммы пополняют баланс </w:t>
        </w:r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lastRenderedPageBreak/>
          <w:t>Заказчика</w:t>
        </w:r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 и</w:t>
        </w:r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 xml:space="preserve"> Участника, и могут быть использованы ими в других </w:t>
        </w:r>
      </w:ins>
      <w:ins w:id="296" w:author="Саржанов Руслан Рамисович" w:date="2020-07-06T11:05:00Z">
        <w:r>
          <w:rPr>
            <w:rFonts w:ascii="Times New Roman" w:hAnsi="Times New Roman"/>
            <w:color w:val="000000" w:themeColor="text1"/>
            <w:sz w:val="24"/>
            <w:szCs w:val="24"/>
          </w:rPr>
          <w:t>электронных торгах</w:t>
        </w:r>
      </w:ins>
      <w:ins w:id="297" w:author="Саржанов Руслан Рамисович" w:date="2020-07-06T11:02:00Z">
        <w:r>
          <w:rPr>
            <w:rFonts w:ascii="Times New Roman" w:hAnsi="Times New Roman"/>
            <w:color w:val="000000" w:themeColor="text1"/>
            <w:sz w:val="24"/>
            <w:szCs w:val="24"/>
          </w:rPr>
          <w:t>. Возврат денежных средств, перечисленных Оператору</w:t>
        </w:r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 xml:space="preserve"> в соответствии с настоящими Правилами в качестве Обеспечения/ Задатка/ Депозита,</w:t>
        </w:r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 </w:t>
        </w:r>
      </w:ins>
      <w:ins w:id="298" w:author="Саржанов Руслан Рамисович" w:date="2020-07-06T11:03:00Z"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осуществляется </w:t>
        </w:r>
      </w:ins>
      <w:ins w:id="299" w:author="Саржанов Руслан Рамисович" w:date="2020-07-06T11:05:00Z"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Оператором </w:t>
        </w:r>
      </w:ins>
      <w:ins w:id="300" w:author="Саржанов Руслан Рамисович" w:date="2020-07-06T11:03:00Z">
        <w:r>
          <w:rPr>
            <w:rFonts w:ascii="Times New Roman" w:hAnsi="Times New Roman"/>
            <w:color w:val="000000" w:themeColor="text1"/>
            <w:sz w:val="24"/>
            <w:szCs w:val="24"/>
          </w:rPr>
          <w:t>непосредственно</w:t>
        </w:r>
      </w:ins>
      <w:ins w:id="301" w:author="Саржанов Руслан Рамисович" w:date="2020-07-06T11:02:00Z"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 </w:t>
        </w:r>
      </w:ins>
      <w:ins w:id="302" w:author="Саржанов Руслан Рамисович" w:date="2020-07-06T11:05:00Z"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их </w:t>
        </w:r>
      </w:ins>
      <w:ins w:id="303" w:author="Саржанов Руслан Рамисович" w:date="2020-07-06T11:02:00Z">
        <w:r>
          <w:rPr>
            <w:rFonts w:ascii="Times New Roman" w:hAnsi="Times New Roman"/>
            <w:color w:val="000000" w:themeColor="text1"/>
            <w:sz w:val="24"/>
            <w:szCs w:val="24"/>
          </w:rPr>
          <w:t>плательщику</w:t>
        </w:r>
        <w:r w:rsidRPr="00AE548E">
          <w:rPr>
            <w:rFonts w:ascii="Times New Roman" w:hAnsi="Times New Roman"/>
            <w:color w:val="000000" w:themeColor="text1"/>
            <w:sz w:val="24"/>
            <w:szCs w:val="24"/>
          </w:rPr>
          <w:t xml:space="preserve"> </w:t>
        </w:r>
        <w:r>
          <w:rPr>
            <w:rFonts w:ascii="Times New Roman" w:hAnsi="Times New Roman"/>
            <w:color w:val="000000" w:themeColor="text1"/>
            <w:sz w:val="24"/>
            <w:szCs w:val="24"/>
          </w:rPr>
          <w:t>после разблокирования.</w:t>
        </w:r>
      </w:ins>
    </w:p>
    <w:p w14:paraId="0B0A0BBC" w14:textId="0D1E9AC7" w:rsidR="00796637" w:rsidRPr="006D3159" w:rsidDel="00145E4B" w:rsidRDefault="00796637" w:rsidP="00200FA5">
      <w:pPr>
        <w:tabs>
          <w:tab w:val="left" w:pos="1260"/>
        </w:tabs>
        <w:spacing w:before="60" w:after="60" w:line="240" w:lineRule="auto"/>
        <w:ind w:firstLine="709"/>
        <w:jc w:val="both"/>
        <w:rPr>
          <w:del w:id="304" w:author="Саржанов Руслан Рамисович" w:date="2020-07-06T11:03:00Z"/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6ABD63" w14:textId="77777777" w:rsidR="00F83297" w:rsidRPr="006D3159" w:rsidRDefault="00BC5316" w:rsidP="00E02BB6">
      <w:pPr>
        <w:pStyle w:val="af1"/>
        <w:numPr>
          <w:ilvl w:val="1"/>
          <w:numId w:val="25"/>
        </w:numPr>
        <w:tabs>
          <w:tab w:val="left" w:pos="426"/>
        </w:tabs>
        <w:spacing w:before="60" w:after="60"/>
        <w:ind w:left="0" w:firstLine="709"/>
        <w:contextualSpacing/>
        <w:jc w:val="both"/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</w:pP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Оператор и Клиент </w:t>
      </w:r>
      <w:r w:rsidR="00F83297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договорились о том, что при возникновении </w:t>
      </w:r>
      <w:r w:rsidR="00540B66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между ними </w:t>
      </w:r>
      <w:r w:rsidR="00F83297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денежного обязательства, кредитор по этому обязательству не вправе требовать от должника уплаты законных процентов, предусмотренных положениями ст. 317.1 Гражданского кодекса Российской Федерации.</w:t>
      </w:r>
    </w:p>
    <w:p w14:paraId="3AF02B9F" w14:textId="77777777" w:rsidR="003F28E0" w:rsidRPr="006D3159" w:rsidRDefault="003F28E0" w:rsidP="00E02BB6">
      <w:pPr>
        <w:numPr>
          <w:ilvl w:val="1"/>
          <w:numId w:val="25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Физические лица, не зарегистрированные в качестве индивидуальных предпринимателей, </w:t>
      </w:r>
      <w:r w:rsidR="00C6017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могут </w:t>
      </w:r>
      <w:r w:rsidR="0032355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подавать Заявку </w:t>
      </w:r>
      <w:r w:rsidR="00F7050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только </w:t>
      </w:r>
      <w:r w:rsidR="0032355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 участие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Электронных торгах</w:t>
      </w:r>
      <w:r w:rsidR="00C6017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Сектора Реализации активов и имущества</w:t>
      </w:r>
      <w:r w:rsidR="006369E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а также </w:t>
      </w:r>
      <w:r w:rsidR="00DE761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</w:t>
      </w:r>
      <w:r w:rsidR="006369E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ТЗП по 223-ФЗ.</w:t>
      </w:r>
    </w:p>
    <w:p w14:paraId="2AC6567E" w14:textId="40CE64D2" w:rsidR="006E3ACE" w:rsidRPr="006D3159" w:rsidRDefault="003F28E0" w:rsidP="00E02BB6">
      <w:pPr>
        <w:numPr>
          <w:ilvl w:val="1"/>
          <w:numId w:val="25"/>
        </w:numPr>
        <w:tabs>
          <w:tab w:val="left" w:pos="1418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момент проведения Т</w:t>
      </w:r>
      <w:r w:rsidR="00981DB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Системе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ONLINECONTRACT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какие-либо переговоры</w:t>
      </w:r>
      <w:r w:rsidR="004354F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направленные на сговор </w:t>
      </w:r>
      <w:r w:rsidR="00541F3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между Клиентами,</w:t>
      </w:r>
      <w:r w:rsidR="004354F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не допускаются. В случае нарушения данного положения результаты соответствующих Т</w:t>
      </w:r>
      <w:r w:rsidR="00981DB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могут быть признаны недействительными, в том числе по решению суда. </w:t>
      </w:r>
    </w:p>
    <w:p w14:paraId="15F0F08D" w14:textId="77777777" w:rsidR="00C06F4B" w:rsidRPr="006D3159" w:rsidRDefault="00C06F4B" w:rsidP="00E02BB6">
      <w:pPr>
        <w:numPr>
          <w:ilvl w:val="1"/>
          <w:numId w:val="25"/>
        </w:numPr>
        <w:tabs>
          <w:tab w:val="left" w:pos="1418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Присоединение к настоящим Правилам рассматривается Сторонами как поручение Оператора обработки персональных данных другому лицу, предусмотренное частью 3 статьи 6 Федерального закона от 27.07.2006 № 152-ФЗ «О персональных данных». При этом Клиент поручает Оператору осуществление следующих действий (операций) с персональными данными, совершаемых с использованием средств автоматизации или без использования таких средств: сбор через заполнение </w:t>
      </w:r>
      <w:r w:rsidR="003979D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Клиентом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веб-форм Системы (в том числе открытой части), загрузки скан-копий документов, содержащих персональные данные, запись, систематизацию, накопление, хранение на сервере Оператора, уточнение (обновление, изменение) после внесения изменений Клиен</w:t>
      </w:r>
      <w:r w:rsidR="006E3A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ом, извлечение, использование, передачу (предоставление, доступ) по телекоммуникационным каналам связи в контролирующие органы по сдаче отчетности, обезличивание, блокирование, удаление, уничтожение персональных данных — исключительно с целью выполнения обязател</w:t>
      </w:r>
      <w:r w:rsidR="006E3A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ьств, предусмотренных настоящими Правилами 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договором</w:t>
      </w:r>
      <w:r w:rsidR="006E3AC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заключенным между Сторонами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5748FD5B" w14:textId="592646EE" w:rsidR="001810E4" w:rsidRPr="006D3159" w:rsidRDefault="001810E4" w:rsidP="00CC4BBA">
      <w:pPr>
        <w:numPr>
          <w:ilvl w:val="1"/>
          <w:numId w:val="25"/>
        </w:numPr>
        <w:tabs>
          <w:tab w:val="left" w:pos="1134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Присоединяясь к настоящим Правилам Клиент дает согласие на </w:t>
      </w:r>
      <w:r w:rsidR="004E763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проверку сведений</w:t>
      </w:r>
      <w:r w:rsidR="000A133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 себе</w:t>
      </w:r>
      <w:r w:rsidR="004E763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во внешних информационных системах 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использование Оператором ЭТП в презентационных материалах и на страницах сайта Системы ONLINECONTRACT в сети Интернет в информационных целях графическое изображение товарного знака </w:t>
      </w:r>
      <w:r w:rsidR="000867B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Клиента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его фирменное наименование без передачи </w:t>
      </w:r>
      <w:r w:rsidR="0002265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Оператору</w:t>
      </w:r>
      <w:r w:rsidR="006F257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исключительных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иных прав на товарный знак и фирменное наименование </w:t>
      </w:r>
      <w:r w:rsidR="0002265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Клиента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Клиент выражает свое согласие на размещение </w:t>
      </w:r>
      <w:r w:rsidR="006F257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Оператором ЭТП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соответствии с настоящим пунктом графического изображения товарного знака </w:t>
      </w:r>
      <w:r w:rsidR="006F257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Клиента</w:t>
      </w:r>
      <w:r w:rsidR="0002265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указание его фирменного наименования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62C6560" w14:textId="3D0DE566" w:rsidR="00FC7B11" w:rsidRPr="006D3159" w:rsidRDefault="00FC7B11" w:rsidP="00D048D6">
      <w:pPr>
        <w:numPr>
          <w:ilvl w:val="1"/>
          <w:numId w:val="25"/>
        </w:numPr>
        <w:tabs>
          <w:tab w:val="left" w:pos="1134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Наименование ТЗП на ЭТП является условным. Заказчик самостоятельно определяет, какой из способов</w:t>
      </w:r>
      <w:r w:rsidR="000867B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(процедур)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имеющихся </w:t>
      </w:r>
      <w:r w:rsidR="00EC712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ЭТП, наиболее соответствует </w:t>
      </w:r>
      <w:r w:rsidR="00AE5AA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его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способу </w:t>
      </w:r>
      <w:r w:rsidR="000867B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Закупки и/или Продаж</w:t>
      </w:r>
      <w:r w:rsidR="00AE5AA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огласно документам, регулирующим закупочную деятельность</w:t>
      </w:r>
      <w:r w:rsidR="0093591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(деятельность по продаже)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Заказчика, а также имеет возможность выбора необходимых настроек </w:t>
      </w:r>
      <w:r w:rsidR="00AE5AA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ТЗП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целях объявления и проведения в соответствии с порядком, установленным указанными документами.</w:t>
      </w:r>
    </w:p>
    <w:p w14:paraId="361FC6E5" w14:textId="5EECD4EE" w:rsidR="00EF61C1" w:rsidRPr="005430A2" w:rsidRDefault="00EF61C1">
      <w:pPr>
        <w:numPr>
          <w:ilvl w:val="1"/>
          <w:numId w:val="25"/>
        </w:numPr>
        <w:tabs>
          <w:tab w:val="left" w:pos="1134"/>
        </w:tabs>
        <w:spacing w:before="60" w:after="60" w:line="240" w:lineRule="auto"/>
        <w:ind w:left="0" w:firstLine="709"/>
        <w:jc w:val="both"/>
        <w:rPr>
          <w:ins w:id="305" w:author="Саржанов Руслан Рамисович" w:date="2020-06-11T11:16:00Z"/>
          <w:rFonts w:ascii="Times New Roman" w:hAnsi="Times New Roman" w:cs="Times New Roman"/>
          <w:color w:val="000000" w:themeColor="text1"/>
          <w:sz w:val="24"/>
          <w:szCs w:val="24"/>
          <w:rPrChange w:id="306" w:author="Саржанов Руслан Рамисович" w:date="2020-06-11T11:30:00Z">
            <w:rPr>
              <w:ins w:id="307" w:author="Саржанов Руслан Рамисович" w:date="2020-06-11T11:16:00Z"/>
            </w:rPr>
          </w:rPrChange>
        </w:rPr>
        <w:pPrChange w:id="308" w:author="Саржанов Руслан Рамисович" w:date="2020-06-11T11:30:00Z">
          <w:pPr>
            <w:widowControl w:val="0"/>
            <w:autoSpaceDE w:val="0"/>
            <w:autoSpaceDN w:val="0"/>
            <w:adjustRightInd w:val="0"/>
            <w:jc w:val="both"/>
          </w:pPr>
        </w:pPrChange>
      </w:pPr>
      <w:ins w:id="309" w:author="Саржанов Руслан Рамисович" w:date="2020-06-11T11:24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Настоящие Правила </w:t>
        </w:r>
      </w:ins>
      <w:ins w:id="310" w:author="Саржанов Руслан Рамисович" w:date="2020-06-11T11:16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составлен</w:t>
        </w:r>
      </w:ins>
      <w:ins w:id="311" w:author="Саржанов Руслан Рамисович" w:date="2020-06-11T11:24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ы</w:t>
        </w:r>
      </w:ins>
      <w:ins w:id="312" w:author="Саржанов Руслан Рамисович" w:date="2020-06-11T11:16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на русском</w:t>
        </w:r>
      </w:ins>
      <w:ins w:id="313" w:author="Саржанов Руслан Рамисович" w:date="2020-06-11T11:24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</w:t>
        </w:r>
      </w:ins>
      <w:ins w:id="314" w:author="Саржанов Руслан Рамисович" w:date="2020-06-11T11:16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язык</w:t>
        </w:r>
      </w:ins>
      <w:ins w:id="315" w:author="Саржанов Руслан Рамисович" w:date="2020-06-11T11:24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е</w:t>
        </w:r>
      </w:ins>
      <w:ins w:id="316" w:author="Саржанов Руслан Рамисович" w:date="2020-06-11T11:16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. В случае </w:t>
        </w:r>
      </w:ins>
      <w:ins w:id="317" w:author="Саржанов Руслан Рамисович" w:date="2020-06-11T11:24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использования </w:t>
        </w:r>
      </w:ins>
      <w:ins w:id="318" w:author="Саржанов Руслан Рамисович" w:date="2020-06-11T11:25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Клиентом (Пользователем) программных средств,</w:t>
        </w:r>
      </w:ins>
      <w:ins w:id="319" w:author="Саржанов Руслан Рамисович" w:date="2020-06-11T11:26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в том числе встроенных в сайт открытой части Систе</w:t>
        </w:r>
      </w:ins>
      <w:ins w:id="320" w:author="Саржанов Руслан Рамисович" w:date="2020-06-11T11:27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мы</w:t>
        </w:r>
      </w:ins>
      <w:ins w:id="321" w:author="Саржанов Руслан Рамисович" w:date="2020-06-11T11:28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,</w:t>
        </w:r>
      </w:ins>
      <w:ins w:id="322" w:author="Саржанов Руслан Рамисович" w:date="2020-06-11T11:27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</w:t>
        </w:r>
      </w:ins>
      <w:ins w:id="323" w:author="Саржанов Руслан Рамисович" w:date="2020-06-11T11:30:00Z">
        <w:r w:rsid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и </w:t>
        </w:r>
      </w:ins>
      <w:ins w:id="324" w:author="Саржанов Руслан Рамисович" w:date="2020-06-11T11:25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осуществляющих перевод текста Правил на иностранны</w:t>
        </w:r>
      </w:ins>
      <w:ins w:id="325" w:author="Саржанов Руслан Рамисович" w:date="2020-06-11T11:26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й (е)</w:t>
        </w:r>
      </w:ins>
      <w:ins w:id="326" w:author="Саржанов Руслан Рамисович" w:date="2020-06-11T11:25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языки,</w:t>
        </w:r>
      </w:ins>
      <w:ins w:id="327" w:author="Саржанов Руслан Рамисович" w:date="2020-06-11T11:26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в </w:t>
        </w:r>
      </w:ins>
      <w:ins w:id="328" w:author="Саржанов Руслан Рамисович" w:date="2020-06-11T11:29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случае </w:t>
        </w:r>
      </w:ins>
      <w:ins w:id="329" w:author="Саржанов Руслан Рамисович" w:date="2020-06-11T11:26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</w:t>
        </w:r>
      </w:ins>
      <w:ins w:id="330" w:author="Саржанов Руслан Рамисович" w:date="2020-06-11T11:25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</w:t>
        </w:r>
      </w:ins>
      <w:ins w:id="331" w:author="Саржанов Руслан Рамисович" w:date="2020-06-11T11:30:00Z">
        <w:r w:rsid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выявления </w:t>
        </w:r>
      </w:ins>
      <w:ins w:id="332" w:author="Саржанов Руслан Рамисович" w:date="2020-06-11T11:16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расхождений</w:t>
        </w:r>
      </w:ins>
      <w:ins w:id="333" w:author="Саржанов Руслан Рамисович" w:date="2020-06-11T11:29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, противоречий и пр.</w:t>
        </w:r>
      </w:ins>
      <w:ins w:id="334" w:author="Саржанов Руслан Рамисович" w:date="2020-06-11T11:16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между текстом настоящ</w:t>
        </w:r>
      </w:ins>
      <w:ins w:id="335" w:author="Саржанов Руслан Рамисович" w:date="2020-06-11T11:29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их Правил и переведенн</w:t>
        </w:r>
      </w:ins>
      <w:ins w:id="336" w:author="Саржанов Руслан Рамисович" w:date="2020-06-11T11:30:00Z">
        <w:r w:rsid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ым текстом на иностранн</w:t>
        </w:r>
      </w:ins>
      <w:ins w:id="337" w:author="Саржанов Руслан Рамисович" w:date="2020-06-11T11:42:00Z">
        <w:r w:rsidR="001435E4">
          <w:rPr>
            <w:rFonts w:ascii="Times New Roman" w:hAnsi="Times New Roman" w:cs="Times New Roman"/>
            <w:color w:val="000000" w:themeColor="text1"/>
            <w:sz w:val="24"/>
            <w:szCs w:val="24"/>
          </w:rPr>
          <w:t>ом языке</w:t>
        </w:r>
      </w:ins>
      <w:ins w:id="338" w:author="Саржанов Руслан Рамисович" w:date="2020-06-11T11:29:00Z">
        <w:r w:rsidR="005430A2"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, приоритет отдаётся тексту на русском языке. </w:t>
        </w:r>
      </w:ins>
    </w:p>
    <w:p w14:paraId="1CC04F2D" w14:textId="6E63F117" w:rsidR="00EF61C1" w:rsidRPr="005430A2" w:rsidRDefault="005430A2">
      <w:pPr>
        <w:numPr>
          <w:ilvl w:val="1"/>
          <w:numId w:val="25"/>
        </w:numPr>
        <w:tabs>
          <w:tab w:val="left" w:pos="1134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rPrChange w:id="339" w:author="Саржанов Руслан Рамисович" w:date="2020-06-11T11:30:00Z">
            <w:rPr/>
          </w:rPrChange>
        </w:rPr>
        <w:pPrChange w:id="340" w:author="Саржанов Руслан Рамисович" w:date="2020-06-11T11:30:00Z">
          <w:pPr>
            <w:tabs>
              <w:tab w:val="left" w:pos="1134"/>
            </w:tabs>
            <w:spacing w:before="60" w:after="0" w:line="240" w:lineRule="auto"/>
            <w:ind w:left="709"/>
            <w:jc w:val="both"/>
          </w:pPr>
        </w:pPrChange>
      </w:pPr>
      <w:ins w:id="341" w:author="Саржанов Руслан Рамисович" w:date="2020-06-11T11:34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Право Российской Федерации применяется к отношениям Сторон по </w:t>
        </w:r>
      </w:ins>
      <w:ins w:id="342" w:author="Саржанов Руслан Рамисович" w:date="2020-06-11T11:35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данн</w:t>
        </w:r>
        <w:r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ым </w:t>
        </w:r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Правилам</w:t>
        </w:r>
      </w:ins>
      <w:ins w:id="343" w:author="Саржанов Руслан Рамисович" w:date="2020-06-11T11:34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. </w:t>
        </w:r>
      </w:ins>
      <w:ins w:id="344" w:author="Саржанов Руслан Рамисович" w:date="2020-06-11T11:16:00Z">
        <w:r w:rsidR="00EF61C1" w:rsidRPr="005430A2">
          <w:rPr>
            <w:rFonts w:ascii="Times New Roman" w:hAnsi="Times New Roman" w:cs="Times New Roman"/>
            <w:color w:val="000000" w:themeColor="text1"/>
            <w:sz w:val="24"/>
            <w:szCs w:val="24"/>
            <w:rPrChange w:id="345" w:author="Саржанов Руслан Рамисович" w:date="2020-06-11T11:30:00Z">
              <w:rPr/>
            </w:rPrChange>
          </w:rPr>
          <w:t>Стороны недвусмысленно исключают всяк</w:t>
        </w:r>
      </w:ins>
      <w:ins w:id="346" w:author="Саржанов Руслан Рамисович" w:date="2020-06-11T11:33:00Z">
        <w:r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ую </w:t>
        </w:r>
      </w:ins>
      <w:ins w:id="347" w:author="Саржанов Руслан Рамисович" w:date="2020-06-11T11:16:00Z">
        <w:r w:rsidR="00EF61C1" w:rsidRPr="005430A2">
          <w:rPr>
            <w:rFonts w:ascii="Times New Roman" w:hAnsi="Times New Roman" w:cs="Times New Roman"/>
            <w:color w:val="000000" w:themeColor="text1"/>
            <w:sz w:val="24"/>
            <w:szCs w:val="24"/>
            <w:rPrChange w:id="348" w:author="Саржанов Руслан Рамисович" w:date="2020-06-11T11:30:00Z">
              <w:rPr/>
            </w:rPrChange>
          </w:rPr>
          <w:t>друг</w:t>
        </w:r>
      </w:ins>
      <w:ins w:id="349" w:author="Саржанов Руслан Рамисович" w:date="2020-06-11T11:34:00Z">
        <w:r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ую </w:t>
        </w:r>
      </w:ins>
      <w:ins w:id="350" w:author="Саржанов Руслан Рамисович" w:date="2020-06-11T11:35:00Z">
        <w:r w:rsidRPr="005430A2">
          <w:rPr>
            <w:rFonts w:ascii="Times New Roman" w:hAnsi="Times New Roman" w:cs="Times New Roman"/>
            <w:color w:val="000000" w:themeColor="text1"/>
            <w:sz w:val="24"/>
            <w:szCs w:val="24"/>
          </w:rPr>
          <w:t>юрисдикцию.</w:t>
        </w:r>
      </w:ins>
    </w:p>
    <w:p w14:paraId="1698773A" w14:textId="77777777" w:rsidR="003F28E0" w:rsidRPr="006D3159" w:rsidRDefault="003F28E0" w:rsidP="00E02BB6">
      <w:pPr>
        <w:pStyle w:val="1"/>
        <w:spacing w:before="120" w:after="120"/>
        <w:ind w:left="0" w:firstLine="709"/>
        <w:jc w:val="center"/>
        <w:rPr>
          <w:rFonts w:ascii="Times New Roman" w:hAnsi="Times New Roman"/>
          <w:color w:val="000000" w:themeColor="text1"/>
        </w:rPr>
      </w:pPr>
      <w:bookmarkStart w:id="351" w:name="_Toc420055748"/>
      <w:bookmarkStart w:id="352" w:name="_Toc420055845"/>
      <w:bookmarkStart w:id="353" w:name="_Toc420056323"/>
      <w:bookmarkStart w:id="354" w:name="_Toc257724690"/>
      <w:bookmarkStart w:id="355" w:name="_Toc44944853"/>
      <w:bookmarkEnd w:id="351"/>
      <w:bookmarkEnd w:id="352"/>
      <w:bookmarkEnd w:id="353"/>
      <w:r w:rsidRPr="006D3159">
        <w:rPr>
          <w:rFonts w:ascii="Times New Roman" w:hAnsi="Times New Roman"/>
          <w:color w:val="000000" w:themeColor="text1"/>
        </w:rPr>
        <w:lastRenderedPageBreak/>
        <w:t>Использование Электронных документов в Системе</w:t>
      </w:r>
      <w:bookmarkEnd w:id="354"/>
      <w:bookmarkEnd w:id="355"/>
    </w:p>
    <w:p w14:paraId="7222B7AC" w14:textId="77777777" w:rsidR="003F28E0" w:rsidRPr="006D3159" w:rsidRDefault="003F28E0" w:rsidP="00AE5AA6">
      <w:pPr>
        <w:numPr>
          <w:ilvl w:val="1"/>
          <w:numId w:val="26"/>
        </w:numPr>
        <w:tabs>
          <w:tab w:val="left" w:pos="993"/>
          <w:tab w:val="num" w:pos="1142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Время создания, получения и отправки всех Электронных документов в Системе фиксируется по времени сервера, на котором она функционирует. </w:t>
      </w:r>
      <w:r w:rsidR="007E37A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Сервер функционирует по московскому времени.</w:t>
      </w:r>
      <w:r w:rsidR="008B246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8ED25E4" w14:textId="77777777" w:rsidR="008462F5" w:rsidRPr="006D3159" w:rsidRDefault="008462F5" w:rsidP="008462F5">
      <w:pPr>
        <w:numPr>
          <w:ilvl w:val="1"/>
          <w:numId w:val="26"/>
        </w:numPr>
        <w:tabs>
          <w:tab w:val="left" w:pos="993"/>
          <w:tab w:val="num" w:pos="1142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Рабочими часами в тексте </w:t>
      </w:r>
      <w:r w:rsidR="0013256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настоящих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Правил </w:t>
      </w:r>
      <w:r w:rsidR="0013256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считаются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временной промежуток рабочего дня Оператора с 8.30 до 17.30 по Московскому времени</w:t>
      </w:r>
      <w:r w:rsidR="00CF37E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если иное не указано в Системе</w:t>
      </w:r>
      <w:r w:rsidR="00AC493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настоящих Правилах</w:t>
      </w:r>
      <w:r w:rsidR="00CF37E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A0F6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CD35E96" w14:textId="77777777" w:rsidR="008B2469" w:rsidRPr="006D3159" w:rsidRDefault="008B2469" w:rsidP="00AE5AA6">
      <w:pPr>
        <w:numPr>
          <w:ilvl w:val="1"/>
          <w:numId w:val="26"/>
        </w:numPr>
        <w:tabs>
          <w:tab w:val="left" w:pos="993"/>
          <w:tab w:val="num" w:pos="1142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При обмене электронными документами, за исключением обмена документами в рамках заключения договора с Оператором ЭТП в системе используется простая ЭП.</w:t>
      </w:r>
      <w:r w:rsidR="00D34A1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Простая ЭП считается принадлежащей </w:t>
      </w:r>
      <w:r w:rsidR="00D048D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Клиенту</w:t>
      </w:r>
      <w:r w:rsidR="00D34A1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Пользователю которой присвоен логин (персональный идентификатор) и </w:t>
      </w:r>
      <w:r w:rsidR="00737EF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="00D34A1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ароль, используемые для формирования простой ЭП.</w:t>
      </w:r>
    </w:p>
    <w:p w14:paraId="53E09AA0" w14:textId="77777777" w:rsidR="000B26A1" w:rsidRPr="006D3159" w:rsidRDefault="000B26A1" w:rsidP="00797588">
      <w:pPr>
        <w:numPr>
          <w:ilvl w:val="1"/>
          <w:numId w:val="26"/>
        </w:numPr>
        <w:tabs>
          <w:tab w:val="left" w:pos="993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Обмен между Участником ТЗП </w:t>
      </w:r>
      <w:r w:rsidR="006F3E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 223-ФЗ, Заказчиком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="006F3E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ператором информацией, связанной с получением аккредитации на </w:t>
      </w:r>
      <w:r w:rsidR="006F3E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ЭТП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369E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проведением</w:t>
      </w:r>
      <w:r w:rsidR="00F97BD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ТЗП, участием в</w:t>
      </w:r>
      <w:r w:rsidR="006369E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F3E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ТЗП</w:t>
      </w:r>
      <w:r w:rsidR="00D048D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223-ФЗ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осуществляется на </w:t>
      </w:r>
      <w:r w:rsidR="006F3E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ЭТП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форме электронных документов</w:t>
      </w:r>
      <w:r w:rsidR="006F3E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подписанных УКЭП лица, имеющего право действовать от имени Клиента. </w:t>
      </w:r>
    </w:p>
    <w:p w14:paraId="6A98C8F5" w14:textId="77777777" w:rsidR="00D34A15" w:rsidRPr="006D3159" w:rsidRDefault="00D34A15" w:rsidP="00797588">
      <w:pPr>
        <w:numPr>
          <w:ilvl w:val="1"/>
          <w:numId w:val="26"/>
        </w:numPr>
        <w:tabs>
          <w:tab w:val="left" w:pos="993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Электронный документ, подписанный УКЭП, имеет такую же юридическую силу, как и подписанный собственноручно документ на бумажном носителе, и влечет предусмотренные для такого документа правовые последствия, если электронный документ подписан УКЭП лица, имеющего право подписи соответствующих документов, и в отношении такого УКЭП соблюдены условия, установленные ст</w:t>
      </w:r>
      <w:r w:rsidR="00737EF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6 Федерального закона от 06.04.2011 N 63-ФЗ «Об электронной подписи».</w:t>
      </w:r>
    </w:p>
    <w:p w14:paraId="0262613C" w14:textId="77777777" w:rsidR="00D34A15" w:rsidRPr="006D3159" w:rsidRDefault="00D34A15" w:rsidP="00797588">
      <w:pPr>
        <w:numPr>
          <w:ilvl w:val="1"/>
          <w:numId w:val="26"/>
        </w:numPr>
        <w:tabs>
          <w:tab w:val="left" w:pos="993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УКЭП считается принадлежащей Клиенту, если владельцем сертификата ключа подписи/квалифицированного сертификата является Пользователь Клиента. </w:t>
      </w:r>
    </w:p>
    <w:p w14:paraId="1338E270" w14:textId="77777777" w:rsidR="003F28E0" w:rsidRPr="006D3159" w:rsidRDefault="003F28E0" w:rsidP="00AE5AA6">
      <w:pPr>
        <w:numPr>
          <w:ilvl w:val="1"/>
          <w:numId w:val="26"/>
        </w:numPr>
        <w:tabs>
          <w:tab w:val="left" w:pos="993"/>
          <w:tab w:val="num" w:pos="1142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Документы, которые не могут быть представлены в электронном виде, передаются Оператору иными способами. </w:t>
      </w:r>
    </w:p>
    <w:p w14:paraId="0853998B" w14:textId="77777777" w:rsidR="00E82688" w:rsidRPr="006D3159" w:rsidRDefault="00E82688" w:rsidP="007A6E8F">
      <w:pPr>
        <w:pStyle w:val="af1"/>
        <w:numPr>
          <w:ilvl w:val="1"/>
          <w:numId w:val="26"/>
        </w:numPr>
        <w:tabs>
          <w:tab w:val="left" w:pos="993"/>
        </w:tabs>
        <w:autoSpaceDE w:val="0"/>
        <w:autoSpaceDN w:val="0"/>
        <w:adjustRightInd w:val="0"/>
        <w:spacing w:after="27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Подписание документов и сведений в форме электронных документов ЭП</w:t>
      </w:r>
      <w:r w:rsidR="0053408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E5137" w:rsidRPr="006D3159">
        <w:rPr>
          <w:rFonts w:ascii="Times New Roman" w:hAnsi="Times New Roman"/>
          <w:color w:val="000000" w:themeColor="text1"/>
          <w:sz w:val="24"/>
          <w:szCs w:val="24"/>
        </w:rPr>
        <w:t>Клиента означает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что такие документы и сведения подписаны от имени </w:t>
      </w:r>
      <w:r w:rsidR="00534086" w:rsidRPr="006D3159">
        <w:rPr>
          <w:rFonts w:ascii="Times New Roman" w:hAnsi="Times New Roman"/>
          <w:color w:val="000000" w:themeColor="text1"/>
          <w:sz w:val="24"/>
          <w:szCs w:val="24"/>
        </w:rPr>
        <w:t>Клиента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подписаны уполномоченным лицом, а также означает подлинность и достоверность таких документов и сведений. </w:t>
      </w:r>
    </w:p>
    <w:p w14:paraId="0A360C1E" w14:textId="77777777" w:rsidR="00E82688" w:rsidRPr="006D3159" w:rsidRDefault="00E82688" w:rsidP="007A6E8F">
      <w:pPr>
        <w:pStyle w:val="af1"/>
        <w:numPr>
          <w:ilvl w:val="1"/>
          <w:numId w:val="26"/>
        </w:numPr>
        <w:tabs>
          <w:tab w:val="left" w:pos="993"/>
        </w:tabs>
        <w:autoSpaceDE w:val="0"/>
        <w:autoSpaceDN w:val="0"/>
        <w:adjustRightInd w:val="0"/>
        <w:spacing w:after="27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Риск неправомерного подписания электронного документа ЭП </w:t>
      </w:r>
      <w:r w:rsidR="00CC4BB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Клиента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несет </w:t>
      </w:r>
      <w:r w:rsidR="00CC4BBA" w:rsidRPr="006D3159">
        <w:rPr>
          <w:rFonts w:ascii="Times New Roman" w:hAnsi="Times New Roman"/>
          <w:color w:val="000000" w:themeColor="text1"/>
          <w:sz w:val="24"/>
          <w:szCs w:val="24"/>
        </w:rPr>
        <w:t>Клиент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567B8B3A" w14:textId="77777777" w:rsidR="005A44F3" w:rsidRPr="006D3159" w:rsidRDefault="00CC4BBA" w:rsidP="007A6E8F">
      <w:pPr>
        <w:pStyle w:val="af1"/>
        <w:numPr>
          <w:ilvl w:val="1"/>
          <w:numId w:val="26"/>
        </w:numPr>
        <w:tabs>
          <w:tab w:val="left" w:pos="993"/>
        </w:tabs>
        <w:autoSpaceDE w:val="0"/>
        <w:autoSpaceDN w:val="0"/>
        <w:adjustRightInd w:val="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Клиент </w:t>
      </w:r>
      <w:r w:rsidR="00E8268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признает и одобряет сделки, совершенные в результате обмена электронными документами, подписанными ЭП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Клиента</w:t>
      </w:r>
      <w:r w:rsidR="00E8268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и принимает на себя все права и обязанности по таким сделкам. </w:t>
      </w:r>
    </w:p>
    <w:p w14:paraId="5C990FFA" w14:textId="77777777" w:rsidR="00E82688" w:rsidRPr="006D3159" w:rsidRDefault="005A44F3" w:rsidP="007A6E8F">
      <w:pPr>
        <w:pStyle w:val="af1"/>
        <w:numPr>
          <w:ilvl w:val="1"/>
          <w:numId w:val="26"/>
        </w:numPr>
        <w:tabs>
          <w:tab w:val="left" w:pos="993"/>
        </w:tabs>
        <w:autoSpaceDE w:val="0"/>
        <w:autoSpaceDN w:val="0"/>
        <w:adjustRightInd w:val="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Средствами Системы не осуществляется проверка содержания файлов, загруженных Клиентами, в том числе на предмет соответствия информации, содержащейся в таких файлах, сведениям, указанным Клиентом при заполнении электронных форм документов, представленных на ЭТП, или данным, полученным в результате вычислений, выполненных средствами Системы в соответствии с алгоритмом работы программного обеспечения.</w:t>
      </w:r>
    </w:p>
    <w:p w14:paraId="7706D6D7" w14:textId="77777777" w:rsidR="007A30FA" w:rsidRPr="006D3159" w:rsidRDefault="007A30FA" w:rsidP="007A6E8F">
      <w:pPr>
        <w:pStyle w:val="af1"/>
        <w:numPr>
          <w:ilvl w:val="1"/>
          <w:numId w:val="26"/>
        </w:numPr>
        <w:tabs>
          <w:tab w:val="left" w:pos="993"/>
        </w:tabs>
        <w:autoSpaceDE w:val="0"/>
        <w:autoSpaceDN w:val="0"/>
        <w:adjustRightInd w:val="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Любое действие, совершенное из Личного кабинета Пользователем с использованием данных его учетной записи, считается действием, совершенным Клиентом или уполномоченным им лицом и устанавливает обязанности и ответственность для Клиента в отношении таких действий, включая ответственность за нарушение настоящих Правил, требований законодательства Российской Федерации. </w:t>
      </w:r>
    </w:p>
    <w:p w14:paraId="5C6CDAF5" w14:textId="77777777" w:rsidR="007A30FA" w:rsidRPr="006D3159" w:rsidRDefault="007A30FA" w:rsidP="007A6E8F">
      <w:pPr>
        <w:pStyle w:val="af1"/>
        <w:numPr>
          <w:ilvl w:val="1"/>
          <w:numId w:val="26"/>
        </w:numPr>
        <w:tabs>
          <w:tab w:val="left" w:pos="993"/>
        </w:tabs>
        <w:autoSpaceDE w:val="0"/>
        <w:autoSpaceDN w:val="0"/>
        <w:adjustRightInd w:val="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Клиент обязан немедленно изменить данные Пользователя, если у него есть причины подозревать, что эти данные были раскрыты или могут быть использованы неуполномоченными им третьими лицами. </w:t>
      </w:r>
    </w:p>
    <w:p w14:paraId="5718D5B9" w14:textId="77777777" w:rsidR="007A30FA" w:rsidRPr="006D3159" w:rsidRDefault="007A30FA" w:rsidP="007A6E8F">
      <w:pPr>
        <w:pStyle w:val="af1"/>
        <w:numPr>
          <w:ilvl w:val="1"/>
          <w:numId w:val="26"/>
        </w:numPr>
        <w:tabs>
          <w:tab w:val="left" w:pos="993"/>
        </w:tabs>
        <w:autoSpaceDE w:val="0"/>
        <w:autoSpaceDN w:val="0"/>
        <w:adjustRightInd w:val="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Клиент несет ответственность за достоверность и актуальность документов и информации, содержащихся в </w:t>
      </w:r>
      <w:r w:rsidR="00DB57C4" w:rsidRPr="006D3159">
        <w:rPr>
          <w:rFonts w:ascii="Times New Roman" w:hAnsi="Times New Roman"/>
          <w:color w:val="000000" w:themeColor="text1"/>
          <w:sz w:val="24"/>
          <w:szCs w:val="24"/>
        </w:rPr>
        <w:t>его Личном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кабинете. </w:t>
      </w:r>
    </w:p>
    <w:p w14:paraId="6ECC098C" w14:textId="77777777" w:rsidR="007A30FA" w:rsidRPr="006D3159" w:rsidRDefault="007A30FA" w:rsidP="007A6E8F">
      <w:pPr>
        <w:pStyle w:val="af1"/>
        <w:numPr>
          <w:ilvl w:val="1"/>
          <w:numId w:val="26"/>
        </w:numPr>
        <w:tabs>
          <w:tab w:val="left" w:pos="993"/>
        </w:tabs>
        <w:autoSpaceDE w:val="0"/>
        <w:autoSpaceDN w:val="0"/>
        <w:adjustRightInd w:val="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Оператор не может гарантировать, что Клиент/ Пользователь, действительно является тем, кем представляется, а также что информация о Клиенте/ Пользователя, представленная на ЭТП, соответствует действительности. Клиент обязуется самостоятельно осуществлять проверку потенциальных контрагентов, используя для этого все законные способы, и соблюдать осмотрительность и осторожность при совершении сделок и выборе контрагента. </w:t>
      </w:r>
    </w:p>
    <w:p w14:paraId="24973CEB" w14:textId="77777777" w:rsidR="008B2469" w:rsidRPr="006D3159" w:rsidRDefault="008B2469" w:rsidP="00054E20">
      <w:pPr>
        <w:tabs>
          <w:tab w:val="left" w:pos="1134"/>
        </w:tabs>
        <w:spacing w:before="60"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908BCFD" w14:textId="77777777" w:rsidR="003F28E0" w:rsidRPr="006D3159" w:rsidRDefault="003F28E0" w:rsidP="00E02BB6">
      <w:pPr>
        <w:pStyle w:val="1"/>
        <w:spacing w:before="120" w:after="120"/>
        <w:ind w:left="0" w:firstLine="709"/>
        <w:jc w:val="center"/>
        <w:rPr>
          <w:rFonts w:ascii="Times New Roman" w:hAnsi="Times New Roman"/>
          <w:color w:val="000000" w:themeColor="text1"/>
        </w:rPr>
      </w:pPr>
      <w:bookmarkStart w:id="356" w:name="_Toc420055750"/>
      <w:bookmarkStart w:id="357" w:name="_Toc420055847"/>
      <w:bookmarkStart w:id="358" w:name="_Toc420056325"/>
      <w:bookmarkStart w:id="359" w:name="_Toc257724691"/>
      <w:bookmarkStart w:id="360" w:name="_Ref449085660"/>
      <w:bookmarkStart w:id="361" w:name="_Toc44944854"/>
      <w:bookmarkEnd w:id="356"/>
      <w:bookmarkEnd w:id="357"/>
      <w:bookmarkEnd w:id="358"/>
      <w:r w:rsidRPr="006D3159">
        <w:rPr>
          <w:rFonts w:ascii="Times New Roman" w:hAnsi="Times New Roman"/>
          <w:color w:val="000000" w:themeColor="text1"/>
        </w:rPr>
        <w:t xml:space="preserve">Регистрация </w:t>
      </w:r>
      <w:r w:rsidR="006369EF" w:rsidRPr="006D3159">
        <w:rPr>
          <w:rFonts w:ascii="Times New Roman" w:hAnsi="Times New Roman"/>
          <w:color w:val="000000" w:themeColor="text1"/>
        </w:rPr>
        <w:t xml:space="preserve">и </w:t>
      </w:r>
      <w:r w:rsidR="00AF1CE0" w:rsidRPr="006D3159">
        <w:rPr>
          <w:rFonts w:ascii="Times New Roman" w:hAnsi="Times New Roman"/>
          <w:color w:val="000000" w:themeColor="text1"/>
        </w:rPr>
        <w:t>А</w:t>
      </w:r>
      <w:r w:rsidR="006369EF" w:rsidRPr="006D3159">
        <w:rPr>
          <w:rFonts w:ascii="Times New Roman" w:hAnsi="Times New Roman"/>
          <w:color w:val="000000" w:themeColor="text1"/>
        </w:rPr>
        <w:t xml:space="preserve">ккредитация </w:t>
      </w:r>
      <w:r w:rsidRPr="006D3159">
        <w:rPr>
          <w:rFonts w:ascii="Times New Roman" w:hAnsi="Times New Roman"/>
          <w:color w:val="000000" w:themeColor="text1"/>
        </w:rPr>
        <w:t>в Системе</w:t>
      </w:r>
      <w:bookmarkEnd w:id="359"/>
      <w:bookmarkEnd w:id="360"/>
      <w:bookmarkEnd w:id="361"/>
      <w:r w:rsidR="006F3EF0" w:rsidRPr="006D3159">
        <w:rPr>
          <w:rFonts w:ascii="Times New Roman" w:hAnsi="Times New Roman"/>
          <w:color w:val="000000" w:themeColor="text1"/>
        </w:rPr>
        <w:t xml:space="preserve"> </w:t>
      </w:r>
    </w:p>
    <w:p w14:paraId="3F4729E6" w14:textId="77777777" w:rsidR="006A213B" w:rsidRPr="000418AA" w:rsidRDefault="003F28E0" w:rsidP="00665E50">
      <w:pPr>
        <w:numPr>
          <w:ilvl w:val="1"/>
          <w:numId w:val="27"/>
        </w:numPr>
        <w:tabs>
          <w:tab w:val="left" w:pos="1701"/>
        </w:tabs>
        <w:spacing w:before="60" w:after="60" w:line="240" w:lineRule="auto"/>
        <w:ind w:left="0" w:firstLine="709"/>
        <w:jc w:val="both"/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  <w:r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получения доступа к Системе, посетитель сайта должен пройти процедуру Регистрации, приняв условия Электронного соглашения и заполнив анкету, расположенную на сайте Оператора по адресу </w: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fldChar w:fldCharType="begin"/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62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 xml:space="preserve"> 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HYPERLINK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63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 xml:space="preserve"> "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file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64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:///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C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65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:\\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Users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66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aaminova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67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AppData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68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Local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69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Microsoft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0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Windows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1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INetCache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2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Content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3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.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Outlook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4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ZS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5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09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TMAO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6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\\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www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7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.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onlinecontract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8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>.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instrText>ru</w:instrText>
      </w:r>
      <w:r w:rsidR="004D16A5" w:rsidRP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rPrChange w:id="379" w:author="Саржанов Руслан Рамисович" w:date="2020-04-01T17:06:00Z">
            <w:rPr>
              <w:rStyle w:val="ad"/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</w:rPrChange>
        </w:rPr>
        <w:instrText xml:space="preserve">" </w:instrTex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fldChar w:fldCharType="separate"/>
      </w:r>
      <w:r w:rsidR="00707DCF" w:rsidRPr="00D610F2">
        <w:rPr>
          <w:rStyle w:val="ad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www</w:t>
      </w:r>
      <w:r w:rsidR="00707DCF" w:rsidRPr="00D610F2">
        <w:rPr>
          <w:rStyle w:val="ad"/>
          <w:rFonts w:ascii="Times New Roman" w:hAnsi="Times New Roman" w:cs="Times New Roman"/>
          <w:color w:val="000000" w:themeColor="text1"/>
          <w:sz w:val="24"/>
          <w:szCs w:val="24"/>
        </w:rPr>
        <w:t>.onlinecontract.ru</w:t>
      </w:r>
      <w:r w:rsidR="004D16A5">
        <w:rPr>
          <w:rStyle w:val="ad"/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FB48BB" w:rsidRPr="006D3159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. По окончании регистрации </w:t>
      </w:r>
      <w:r w:rsidR="006A213B" w:rsidRPr="00D610F2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представитель </w:t>
      </w:r>
      <w:r w:rsidR="00FB48BB" w:rsidRPr="00D610F2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>Клиент</w:t>
      </w:r>
      <w:r w:rsidR="006A213B" w:rsidRPr="00D610F2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>а (Пользователь)</w:t>
      </w:r>
      <w:r w:rsidR="00FB48BB" w:rsidRPr="00D610F2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получает Логин</w:t>
      </w:r>
      <w:r w:rsidR="00FD6725" w:rsidRPr="00D610F2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(персональный идентификатор)</w:t>
      </w:r>
      <w:r w:rsidR="00FB48BB" w:rsidRPr="00D610F2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и пароль для доступа к Системе</w:t>
      </w:r>
      <w:r w:rsidR="00FB48BB" w:rsidRPr="006D3159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>.</w:t>
      </w:r>
      <w:r w:rsidR="006A213B" w:rsidRPr="006D3159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</w:t>
      </w:r>
    </w:p>
    <w:p w14:paraId="281F3D4A" w14:textId="77777777" w:rsidR="006A213B" w:rsidRPr="006D3159" w:rsidRDefault="006A213B" w:rsidP="00665E50">
      <w:pPr>
        <w:numPr>
          <w:ilvl w:val="1"/>
          <w:numId w:val="27"/>
        </w:numPr>
        <w:tabs>
          <w:tab w:val="left" w:pos="1701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Style w:val="ad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Пользователь отвечает за достоверность информации о наличии у него полномочий по регистрации в Системе Клиента и осуществление в его интересах действий в рамках ТЗП на ЭТП. </w:t>
      </w:r>
    </w:p>
    <w:p w14:paraId="517F0677" w14:textId="77777777" w:rsidR="003F28E0" w:rsidRPr="006D3159" w:rsidRDefault="003F28E0" w:rsidP="00665E50">
      <w:pPr>
        <w:numPr>
          <w:ilvl w:val="1"/>
          <w:numId w:val="27"/>
        </w:numPr>
        <w:tabs>
          <w:tab w:val="left" w:pos="1701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Оператор в течение одного рабочего дня с момента регистрации </w:t>
      </w:r>
      <w:r w:rsidR="002C7C9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посетителя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осуществляет премодерацию данных, указанных в регистрационной анкете. </w:t>
      </w:r>
      <w:r w:rsidR="006A213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случае подтверждения регистрации сведения, содержащиеся в регистраци</w:t>
      </w:r>
      <w:r w:rsidR="00665E5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онной анкете</w:t>
      </w:r>
      <w:r w:rsidR="006A213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и лице, указанном в качестве Пользователя в форме регистрации, вносятся в базу данных ЭТП.</w:t>
      </w:r>
    </w:p>
    <w:p w14:paraId="1127E11E" w14:textId="77777777" w:rsidR="003F28E0" w:rsidRPr="006D3159" w:rsidRDefault="003F28E0" w:rsidP="00E02BB6">
      <w:pPr>
        <w:numPr>
          <w:ilvl w:val="1"/>
          <w:numId w:val="27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случае выявления Оператором в регистрационной анкете недостоверной информации, он вправе отправить </w:t>
      </w:r>
      <w:r w:rsidR="002C7C9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посетителю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дополнительный запрос на её уточнение и/или заблокировать данную Регистрацию.</w:t>
      </w:r>
    </w:p>
    <w:p w14:paraId="41F4063A" w14:textId="77777777" w:rsidR="008360B8" w:rsidRPr="006D3159" w:rsidRDefault="003F28E0" w:rsidP="00E02BB6">
      <w:pPr>
        <w:numPr>
          <w:ilvl w:val="1"/>
          <w:numId w:val="27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 момента прохождения Электронной регистрации Клиенты присоединяются к Правилам, с полным принятием их условий и всех приложений. Регистрация в Системе выражает согласие Клиента с исполнением и прекращением обязательств, возникших в связи с деятельностью в Системе, согласие с Системой рейтингования Клиентов, а также согласие с ответственностью в соответствии с настоящими Правилами и законодательством Российской Федерации.</w:t>
      </w:r>
    </w:p>
    <w:p w14:paraId="499FC01A" w14:textId="77777777" w:rsidR="008954B8" w:rsidRPr="006D3159" w:rsidRDefault="003F28E0" w:rsidP="00E02BB6">
      <w:pPr>
        <w:numPr>
          <w:ilvl w:val="1"/>
          <w:numId w:val="27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Оператор вправе запрашивать документы, помимо предусмотренных настоящим разделом. В случае выявления Оператором в предоставленных Клиентом документах недостоверной информации, Оператор вправе до момента устранения нарушения приостановить доступ Клиента в Систему.</w:t>
      </w:r>
      <w:r w:rsidR="008954B8" w:rsidRPr="006D3159">
        <w:rPr>
          <w:rFonts w:ascii="Times New Roman" w:eastAsia="Calibri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</w:p>
    <w:p w14:paraId="109987E8" w14:textId="77777777" w:rsidR="008954B8" w:rsidRPr="006D3159" w:rsidRDefault="008954B8" w:rsidP="007A30FA">
      <w:pPr>
        <w:numPr>
          <w:ilvl w:val="1"/>
          <w:numId w:val="27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eastAsia="Calibri" w:hAnsi="Times New Roman" w:cs="Times New Roman"/>
          <w:color w:val="000000" w:themeColor="text1"/>
          <w:sz w:val="24"/>
          <w:szCs w:val="24"/>
          <w:lang w:eastAsia="ru-RU"/>
        </w:rPr>
        <w:t>Порядок взаимоотношений между Оператором и Клиентом в рамках настоящих Правил определяется Договором, либо Соглашением.</w:t>
      </w:r>
    </w:p>
    <w:p w14:paraId="6CFF7651" w14:textId="77777777" w:rsidR="003F28E0" w:rsidRPr="006D3159" w:rsidRDefault="003F28E0" w:rsidP="007A30FA">
      <w:pPr>
        <w:pStyle w:val="af1"/>
        <w:numPr>
          <w:ilvl w:val="1"/>
          <w:numId w:val="27"/>
        </w:numPr>
        <w:tabs>
          <w:tab w:val="left" w:pos="12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Для осуществления работы в Системе обособленного структурного подразделения Клиента (филиал, представительство и др.) необходимо заключение с Оператором отдельного Договора или Соглашения.</w:t>
      </w:r>
    </w:p>
    <w:p w14:paraId="1F6AF39E" w14:textId="77777777" w:rsidR="005A44F3" w:rsidRPr="006D3159" w:rsidRDefault="005A44F3" w:rsidP="007A30FA">
      <w:pPr>
        <w:pStyle w:val="af1"/>
        <w:numPr>
          <w:ilvl w:val="1"/>
          <w:numId w:val="27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Клиент при регистрации в Системе обязан обеспечить полноту и достоверность информации, указанной в форме регистрации, предусмотренной на ЭТП. Данная информация </w:t>
      </w:r>
      <w:r w:rsidR="00073C8C" w:rsidRPr="006D3159">
        <w:rPr>
          <w:rFonts w:ascii="Times New Roman" w:hAnsi="Times New Roman"/>
          <w:color w:val="000000" w:themeColor="text1"/>
          <w:sz w:val="24"/>
          <w:szCs w:val="24"/>
        </w:rPr>
        <w:t>используется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ЭТП в неизменном виде при автоматическом формировании документов, образующих документооборот процесса проведения ТЗП в соответствии с Правилами.</w:t>
      </w:r>
    </w:p>
    <w:p w14:paraId="6510C758" w14:textId="77777777" w:rsidR="00CF397B" w:rsidRPr="006D3159" w:rsidRDefault="00CF397B" w:rsidP="007A30FA">
      <w:pPr>
        <w:pStyle w:val="af1"/>
        <w:numPr>
          <w:ilvl w:val="1"/>
          <w:numId w:val="27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Для получения возможности участия в ТЗП п</w:t>
      </w:r>
      <w:r w:rsidR="0038393C" w:rsidRPr="006D3159">
        <w:rPr>
          <w:rFonts w:ascii="Times New Roman" w:hAnsi="Times New Roman"/>
          <w:color w:val="000000" w:themeColor="text1"/>
          <w:sz w:val="24"/>
          <w:szCs w:val="24"/>
        </w:rPr>
        <w:t>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223-ФЗ зарегистрированному Клиенту необходимо получить Аккредитацию. </w:t>
      </w:r>
    </w:p>
    <w:p w14:paraId="4FBC57BB" w14:textId="77777777" w:rsidR="006369EF" w:rsidRPr="006D3159" w:rsidRDefault="006369EF" w:rsidP="007A30FA">
      <w:pPr>
        <w:pStyle w:val="af1"/>
        <w:numPr>
          <w:ilvl w:val="1"/>
          <w:numId w:val="27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Для </w:t>
      </w:r>
      <w:r w:rsidR="00CF397B" w:rsidRPr="006D3159">
        <w:rPr>
          <w:rFonts w:ascii="Times New Roman" w:hAnsi="Times New Roman"/>
          <w:color w:val="000000" w:themeColor="text1"/>
          <w:sz w:val="24"/>
          <w:szCs w:val="24"/>
        </w:rPr>
        <w:t>получения 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ккредитации уполномоченный Пользователь Клиента, чьи полномочия подтверждены в соответствии с требованиями действующего законодательства, </w:t>
      </w:r>
      <w:r w:rsidR="009D3C28" w:rsidRPr="006D3159">
        <w:rPr>
          <w:rFonts w:ascii="Times New Roman" w:hAnsi="Times New Roman"/>
          <w:color w:val="000000" w:themeColor="text1"/>
          <w:sz w:val="24"/>
          <w:szCs w:val="24"/>
        </w:rPr>
        <w:t>направляет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Системе электронное заявление</w:t>
      </w:r>
      <w:r w:rsidR="007A30F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</w:t>
      </w:r>
      <w:r w:rsidR="00631EDD" w:rsidRPr="006D3159">
        <w:rPr>
          <w:rFonts w:ascii="Times New Roman" w:hAnsi="Times New Roman"/>
          <w:color w:val="000000" w:themeColor="text1"/>
          <w:sz w:val="24"/>
          <w:szCs w:val="24"/>
        </w:rPr>
        <w:t>аккредитацию с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приложением документов согласно </w:t>
      </w:r>
      <w:r w:rsidR="007C7032" w:rsidRPr="006D3159">
        <w:rPr>
          <w:rFonts w:ascii="Times New Roman" w:hAnsi="Times New Roman"/>
          <w:color w:val="000000" w:themeColor="text1"/>
          <w:sz w:val="24"/>
          <w:szCs w:val="24"/>
        </w:rPr>
        <w:t>п.4.17 Правил</w:t>
      </w:r>
      <w:r w:rsidR="007A30FA" w:rsidRPr="006D3159">
        <w:rPr>
          <w:rFonts w:ascii="Times New Roman" w:hAnsi="Times New Roman"/>
          <w:color w:val="000000" w:themeColor="text1"/>
          <w:sz w:val="24"/>
          <w:szCs w:val="24"/>
        </w:rPr>
        <w:t>, подписанное УКЭП уполномоченного на то Пользователя Клиента (Заявитель).</w:t>
      </w:r>
    </w:p>
    <w:p w14:paraId="077E75D5" w14:textId="77777777" w:rsidR="00CF397B" w:rsidRPr="006D3159" w:rsidRDefault="00CF397B" w:rsidP="005D306F">
      <w:pPr>
        <w:pStyle w:val="af1"/>
        <w:numPr>
          <w:ilvl w:val="1"/>
          <w:numId w:val="27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Клиент, имеющий намерение получить Аккредитацию обязан обеспечить полноту и достоверность информации, указанной в форме заявления, предусмотренной ЭТП.</w:t>
      </w:r>
    </w:p>
    <w:p w14:paraId="197B1824" w14:textId="77777777" w:rsidR="00CC50AA" w:rsidRPr="006D3159" w:rsidRDefault="00CC50AA" w:rsidP="007A6E8F">
      <w:pPr>
        <w:pStyle w:val="af1"/>
        <w:numPr>
          <w:ilvl w:val="1"/>
          <w:numId w:val="27"/>
        </w:numPr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Клиент (ЮЛ, ИП) должен быть действующим, в отношении него не должна быть введена процедура банкротства (конкурсное производства) и</w:t>
      </w:r>
      <w:r w:rsidR="009D3C28" w:rsidRPr="006D3159">
        <w:rPr>
          <w:rFonts w:ascii="Times New Roman" w:hAnsi="Times New Roman"/>
          <w:color w:val="000000" w:themeColor="text1"/>
          <w:sz w:val="24"/>
          <w:szCs w:val="24"/>
        </w:rPr>
        <w:t>ли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C7C4D" w:rsidRPr="006D3159">
        <w:rPr>
          <w:rFonts w:ascii="Times New Roman" w:hAnsi="Times New Roman"/>
          <w:color w:val="000000" w:themeColor="text1"/>
          <w:sz w:val="24"/>
          <w:szCs w:val="24"/>
        </w:rPr>
        <w:t>ликвидации, 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данные о нем не должны содержаться в </w:t>
      </w:r>
      <w:r w:rsidR="00DE761F" w:rsidRPr="006D3159">
        <w:rPr>
          <w:rFonts w:ascii="Times New Roman" w:hAnsi="Times New Roman"/>
          <w:color w:val="000000" w:themeColor="text1"/>
          <w:sz w:val="24"/>
          <w:szCs w:val="24"/>
        </w:rPr>
        <w:t>«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Реестре недобросовестных поставщиков (подрядчиков, исполнителей) и реестра недобросовестных подрядных организаций</w:t>
      </w:r>
      <w:r w:rsidR="00DE761F" w:rsidRPr="006D3159">
        <w:rPr>
          <w:rFonts w:ascii="Times New Roman" w:hAnsi="Times New Roman"/>
          <w:color w:val="000000" w:themeColor="text1"/>
          <w:sz w:val="24"/>
          <w:szCs w:val="24"/>
        </w:rPr>
        <w:t>»</w:t>
      </w:r>
      <w:r w:rsidR="005D306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Списке недобросовестных Клиентов ЭТП.</w:t>
      </w:r>
    </w:p>
    <w:p w14:paraId="2259D38E" w14:textId="77777777" w:rsidR="00D426D8" w:rsidRPr="006D3159" w:rsidRDefault="007A30FA" w:rsidP="005D306F">
      <w:pPr>
        <w:pStyle w:val="af1"/>
        <w:numPr>
          <w:ilvl w:val="1"/>
          <w:numId w:val="27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Срок для проверки Оператором сведений, указанных в заявлении на аккредитацию, а также приложенных документах, составляет 5 </w:t>
      </w:r>
      <w:r w:rsidR="009C7C4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(пять)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рабочих дней.</w:t>
      </w:r>
      <w:r w:rsidR="00631ED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6B15A415" w14:textId="77777777" w:rsidR="007A30FA" w:rsidRPr="006D3159" w:rsidRDefault="00D426D8" w:rsidP="005D306F">
      <w:pPr>
        <w:pStyle w:val="af1"/>
        <w:numPr>
          <w:ilvl w:val="1"/>
          <w:numId w:val="27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Оператор ЭТП вправе отказать в аккредитации Клиенту в случае недостоверности представленных сведений и документов, их неполноты, а также по иным основаниям не противоречащим действующему законодательству РФ и настоящим Правилам.</w:t>
      </w:r>
    </w:p>
    <w:p w14:paraId="3844ADFE" w14:textId="77777777" w:rsidR="007A30FA" w:rsidRPr="006D3159" w:rsidRDefault="007A30FA" w:rsidP="005D306F">
      <w:pPr>
        <w:pStyle w:val="af1"/>
        <w:numPr>
          <w:ilvl w:val="1"/>
          <w:numId w:val="27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Аккредитация предоставляется Оператором сроком на 3 (три) года. По истечению указанного срока Клиент обязан снова пройти Аккредитацию в соответствии с настоящими Правилами. </w:t>
      </w:r>
    </w:p>
    <w:p w14:paraId="3DD3C68F" w14:textId="77777777" w:rsidR="007A30FA" w:rsidRPr="006D3159" w:rsidRDefault="007A30FA" w:rsidP="005D306F">
      <w:pPr>
        <w:pStyle w:val="af1"/>
        <w:numPr>
          <w:ilvl w:val="1"/>
          <w:numId w:val="27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Порядок подачи </w:t>
      </w:r>
      <w:r w:rsidR="007C7032" w:rsidRPr="006D3159">
        <w:rPr>
          <w:rFonts w:ascii="Times New Roman" w:hAnsi="Times New Roman"/>
          <w:color w:val="000000" w:themeColor="text1"/>
          <w:sz w:val="24"/>
          <w:szCs w:val="24"/>
        </w:rPr>
        <w:t>заявления на аккредитацию,</w:t>
      </w:r>
      <w:r w:rsidR="00631ED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документов к нему регламентирован </w:t>
      </w:r>
      <w:r w:rsidR="009C7C4D" w:rsidRPr="006D3159">
        <w:rPr>
          <w:rFonts w:ascii="Times New Roman" w:hAnsi="Times New Roman"/>
          <w:color w:val="000000" w:themeColor="text1"/>
          <w:sz w:val="24"/>
          <w:szCs w:val="24"/>
        </w:rPr>
        <w:t>Р</w:t>
      </w:r>
      <w:r w:rsidR="00631EDD" w:rsidRPr="006D3159">
        <w:rPr>
          <w:rFonts w:ascii="Times New Roman" w:hAnsi="Times New Roman"/>
          <w:color w:val="000000" w:themeColor="text1"/>
          <w:sz w:val="24"/>
          <w:szCs w:val="24"/>
        </w:rPr>
        <w:t>уководством пользователя</w:t>
      </w:r>
      <w:r w:rsidR="000A709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«Подача заявления на аккредитацию»</w:t>
      </w:r>
      <w:r w:rsidR="00631ED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размещенном на сайте Оператора по адресу </w:t>
      </w:r>
      <w:hyperlink r:id="rId13" w:history="1">
        <w:r w:rsidR="005D306F" w:rsidRPr="006D3159">
          <w:rPr>
            <w:rStyle w:val="ad"/>
            <w:rFonts w:ascii="Times New Roman" w:hAnsi="Times New Roman"/>
            <w:color w:val="000000" w:themeColor="text1"/>
            <w:sz w:val="24"/>
            <w:szCs w:val="24"/>
          </w:rPr>
          <w:t>www.onlinecontract.ru</w:t>
        </w:r>
      </w:hyperlink>
      <w:r w:rsidR="00631EDD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0753B43" w14:textId="3BF6CA49" w:rsidR="007A30FA" w:rsidRPr="0086460D" w:rsidDel="00CE321E" w:rsidRDefault="007A30FA" w:rsidP="0037752B">
      <w:pPr>
        <w:tabs>
          <w:tab w:val="left" w:pos="1134"/>
        </w:tabs>
        <w:spacing w:before="60" w:after="0" w:line="240" w:lineRule="auto"/>
        <w:ind w:left="709"/>
        <w:jc w:val="both"/>
        <w:rPr>
          <w:del w:id="380" w:author="Саржанов Руслан Рамисович" w:date="2020-04-16T18:42:00Z"/>
          <w:rFonts w:ascii="Times New Roman" w:hAnsi="Times New Roman"/>
          <w:color w:val="000000" w:themeColor="text1"/>
          <w:sz w:val="24"/>
          <w:szCs w:val="24"/>
        </w:rPr>
      </w:pPr>
      <w:bookmarkStart w:id="381" w:name="_Toc38020272"/>
      <w:bookmarkStart w:id="382" w:name="_Toc44927333"/>
      <w:bookmarkStart w:id="383" w:name="_Toc44944855"/>
      <w:bookmarkEnd w:id="381"/>
      <w:bookmarkEnd w:id="382"/>
      <w:bookmarkEnd w:id="383"/>
    </w:p>
    <w:p w14:paraId="2C6F2E9E" w14:textId="77777777" w:rsidR="009E1C26" w:rsidRPr="006D3159" w:rsidRDefault="009E1C26" w:rsidP="00E02BB6">
      <w:pPr>
        <w:pStyle w:val="1"/>
        <w:spacing w:before="120" w:after="120"/>
        <w:ind w:left="0" w:firstLine="709"/>
        <w:jc w:val="center"/>
        <w:rPr>
          <w:rFonts w:ascii="Times New Roman" w:hAnsi="Times New Roman"/>
          <w:color w:val="000000" w:themeColor="text1"/>
        </w:rPr>
      </w:pPr>
      <w:bookmarkStart w:id="384" w:name="_Toc516662784"/>
      <w:bookmarkStart w:id="385" w:name="_Toc516666410"/>
      <w:bookmarkStart w:id="386" w:name="_Toc516668092"/>
      <w:bookmarkStart w:id="387" w:name="_Toc516736052"/>
      <w:bookmarkStart w:id="388" w:name="_Toc516737163"/>
      <w:bookmarkStart w:id="389" w:name="_Toc253732760"/>
      <w:bookmarkStart w:id="390" w:name="_Toc44944856"/>
      <w:bookmarkEnd w:id="384"/>
      <w:bookmarkEnd w:id="385"/>
      <w:bookmarkEnd w:id="386"/>
      <w:bookmarkEnd w:id="387"/>
      <w:bookmarkEnd w:id="388"/>
      <w:bookmarkEnd w:id="389"/>
      <w:r w:rsidRPr="006D3159">
        <w:rPr>
          <w:rFonts w:ascii="Times New Roman" w:hAnsi="Times New Roman"/>
          <w:color w:val="000000" w:themeColor="text1"/>
        </w:rPr>
        <w:t>Требования к Клиентам при проведении ТЗП</w:t>
      </w:r>
      <w:bookmarkEnd w:id="390"/>
    </w:p>
    <w:p w14:paraId="405C1C7F" w14:textId="77777777" w:rsidR="009E1C26" w:rsidRPr="006D3159" w:rsidRDefault="009E1C26" w:rsidP="00E02BB6">
      <w:pPr>
        <w:pStyle w:val="af1"/>
        <w:numPr>
          <w:ilvl w:val="0"/>
          <w:numId w:val="66"/>
        </w:numPr>
        <w:tabs>
          <w:tab w:val="left" w:pos="1276"/>
        </w:tabs>
        <w:ind w:left="0" w:firstLine="709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bookmarkStart w:id="391" w:name="_Ref419819041"/>
      <w:r w:rsidRPr="006D3159">
        <w:rPr>
          <w:rFonts w:ascii="Times New Roman" w:hAnsi="Times New Roman"/>
          <w:color w:val="000000" w:themeColor="text1"/>
          <w:sz w:val="24"/>
          <w:szCs w:val="24"/>
        </w:rPr>
        <w:t>Оператор устанавливает следующие требования:</w:t>
      </w:r>
      <w:bookmarkEnd w:id="391"/>
    </w:p>
    <w:p w14:paraId="28BE02DA" w14:textId="77777777" w:rsidR="009E1C26" w:rsidRPr="006D3159" w:rsidRDefault="009E1C26" w:rsidP="00E02BB6">
      <w:pPr>
        <w:pStyle w:val="af1"/>
        <w:numPr>
          <w:ilvl w:val="2"/>
          <w:numId w:val="41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Отсутствие задолженности по Договору с Оператором.</w:t>
      </w:r>
    </w:p>
    <w:p w14:paraId="1C8024BD" w14:textId="3297976D" w:rsidR="009E1C26" w:rsidRPr="006D3159" w:rsidRDefault="009E1C26" w:rsidP="00E02BB6">
      <w:pPr>
        <w:pStyle w:val="af1"/>
        <w:numPr>
          <w:ilvl w:val="2"/>
          <w:numId w:val="41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Соблюдение т</w:t>
      </w:r>
      <w:r w:rsidR="00A5538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ребований, указанных в разделе </w:t>
      </w:r>
      <w:r w:rsidR="00A55388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A55388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_Ref449085660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A55388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A55388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4</w:t>
      </w:r>
      <w:r w:rsidR="00A55388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настоящих Правил. </w:t>
      </w:r>
    </w:p>
    <w:p w14:paraId="7B0E1B55" w14:textId="77777777" w:rsidR="009E1C26" w:rsidRPr="006D3159" w:rsidRDefault="009E1C26" w:rsidP="00E02BB6">
      <w:pPr>
        <w:pStyle w:val="af1"/>
        <w:numPr>
          <w:ilvl w:val="2"/>
          <w:numId w:val="41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Отсутствие информации о Клиенте в Списке недобросовестных Клиентов.</w:t>
      </w:r>
    </w:p>
    <w:p w14:paraId="673B8051" w14:textId="77777777" w:rsidR="009E1C26" w:rsidRPr="006D3159" w:rsidRDefault="009E1C26" w:rsidP="00E02BB6">
      <w:pPr>
        <w:pStyle w:val="af1"/>
        <w:numPr>
          <w:ilvl w:val="2"/>
          <w:numId w:val="41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Наличие достаточных денежных средств на Балансе Клиента в Системе для Обеспечения Заявки на проведение или участие в Торгах. </w:t>
      </w:r>
    </w:p>
    <w:p w14:paraId="70B687C1" w14:textId="77777777" w:rsidR="00EB4416" w:rsidRPr="006D3159" w:rsidRDefault="00EB4416" w:rsidP="00E02BB6">
      <w:pPr>
        <w:pStyle w:val="af1"/>
        <w:numPr>
          <w:ilvl w:val="2"/>
          <w:numId w:val="41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Наличие Аккредитации Клиента для участия в ТЗП по 223-ФЗ. </w:t>
      </w:r>
    </w:p>
    <w:p w14:paraId="2582D945" w14:textId="7C9907D0" w:rsidR="009E1C26" w:rsidRPr="006D3159" w:rsidRDefault="009E1C26" w:rsidP="00E02BB6">
      <w:pPr>
        <w:pStyle w:val="af1"/>
        <w:numPr>
          <w:ilvl w:val="1"/>
          <w:numId w:val="65"/>
        </w:numPr>
        <w:tabs>
          <w:tab w:val="left" w:pos="0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случае невыполнения </w:t>
      </w:r>
      <w:r w:rsidR="008934E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хотя бы одного из положений п. </w:t>
      </w:r>
      <w:r w:rsidR="004D3CFD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4D3CFD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_Ref419819041 \n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4D3CFD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4D3CFD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5.1</w:t>
      </w:r>
      <w:r w:rsidR="004D3CFD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 Оператор вправе отказать Клиенту в проведении или участии в Т</w:t>
      </w:r>
      <w:r w:rsidR="00E600F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ЗП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и отклонить поданную Клиентом Заявку или Предложение, уведомив об этом Клиента.</w:t>
      </w:r>
    </w:p>
    <w:p w14:paraId="27D6041C" w14:textId="10CB6552" w:rsidR="009E1C26" w:rsidRPr="006D3159" w:rsidRDefault="009E1C26" w:rsidP="00E02BB6">
      <w:pPr>
        <w:pStyle w:val="af1"/>
        <w:numPr>
          <w:ilvl w:val="1"/>
          <w:numId w:val="65"/>
        </w:numPr>
        <w:tabs>
          <w:tab w:val="left" w:pos="0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Оператор вправе приостановить</w:t>
      </w:r>
      <w:ins w:id="392" w:author="Саржанов Руслан Рамисович" w:date="2020-04-16T18:43:00Z">
        <w:r w:rsidR="00E02EEF">
          <w:rPr>
            <w:rFonts w:ascii="Times New Roman" w:hAnsi="Times New Roman"/>
            <w:color w:val="000000" w:themeColor="text1"/>
            <w:sz w:val="24"/>
            <w:szCs w:val="24"/>
          </w:rPr>
          <w:t xml:space="preserve"> (заблокировать)</w:t>
        </w:r>
      </w:ins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доступ Клиента</w:t>
      </w:r>
      <w:ins w:id="393" w:author="Саржанов Руслан Рамисович" w:date="2020-04-16T18:44:00Z">
        <w:r w:rsidR="00E02EEF">
          <w:rPr>
            <w:rFonts w:ascii="Times New Roman" w:hAnsi="Times New Roman"/>
            <w:color w:val="000000" w:themeColor="text1"/>
            <w:sz w:val="24"/>
            <w:szCs w:val="24"/>
          </w:rPr>
          <w:t>, работу Пользователя</w:t>
        </w:r>
      </w:ins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</w:t>
      </w:r>
      <w:del w:id="394" w:author="Саржанов Руслан Рамисович" w:date="2020-04-16T18:46:00Z">
        <w:r w:rsidRPr="006D3159" w:rsidDel="00E02EEF">
          <w:rPr>
            <w:rFonts w:ascii="Times New Roman" w:hAnsi="Times New Roman"/>
            <w:color w:val="000000" w:themeColor="text1"/>
            <w:sz w:val="24"/>
            <w:szCs w:val="24"/>
          </w:rPr>
          <w:delText xml:space="preserve">Систему </w:delText>
        </w:r>
      </w:del>
      <w:ins w:id="395" w:author="Саржанов Руслан Рамисович" w:date="2020-04-16T18:46:00Z">
        <w:r w:rsidR="00E02EEF" w:rsidRPr="006D3159">
          <w:rPr>
            <w:rFonts w:ascii="Times New Roman" w:hAnsi="Times New Roman"/>
            <w:color w:val="000000" w:themeColor="text1"/>
            <w:sz w:val="24"/>
            <w:szCs w:val="24"/>
          </w:rPr>
          <w:t>Систем</w:t>
        </w:r>
        <w:r w:rsidR="00E02EEF">
          <w:rPr>
            <w:rFonts w:ascii="Times New Roman" w:hAnsi="Times New Roman"/>
            <w:color w:val="000000" w:themeColor="text1"/>
            <w:sz w:val="24"/>
            <w:szCs w:val="24"/>
          </w:rPr>
          <w:t>е</w:t>
        </w:r>
        <w:r w:rsidR="00E02EEF" w:rsidRPr="006D3159">
          <w:rPr>
            <w:rFonts w:ascii="Times New Roman" w:hAnsi="Times New Roman"/>
            <w:color w:val="000000" w:themeColor="text1"/>
            <w:sz w:val="24"/>
            <w:szCs w:val="24"/>
          </w:rPr>
          <w:t xml:space="preserve"> </w:t>
        </w:r>
      </w:ins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следующих случаях: </w:t>
      </w:r>
    </w:p>
    <w:p w14:paraId="58686A0E" w14:textId="77777777" w:rsidR="009E1C26" w:rsidRPr="006D3159" w:rsidRDefault="009E1C26" w:rsidP="00CE5BE6">
      <w:pPr>
        <w:pStyle w:val="Default"/>
        <w:numPr>
          <w:ilvl w:val="0"/>
          <w:numId w:val="179"/>
        </w:numPr>
        <w:tabs>
          <w:tab w:val="left" w:pos="1069"/>
          <w:tab w:val="left" w:pos="1560"/>
          <w:tab w:val="left" w:pos="1843"/>
        </w:tabs>
        <w:spacing w:before="60" w:after="60"/>
        <w:ind w:left="709"/>
        <w:rPr>
          <w:color w:val="000000" w:themeColor="text1"/>
        </w:rPr>
      </w:pPr>
      <w:r w:rsidRPr="006D3159">
        <w:rPr>
          <w:color w:val="000000" w:themeColor="text1"/>
        </w:rPr>
        <w:t>по решению суда;</w:t>
      </w:r>
    </w:p>
    <w:p w14:paraId="38B98AA8" w14:textId="5722ABAA" w:rsidR="009E1C26" w:rsidRPr="006D3159" w:rsidRDefault="009E1C26" w:rsidP="000418AA">
      <w:pPr>
        <w:pStyle w:val="Default"/>
        <w:numPr>
          <w:ilvl w:val="0"/>
          <w:numId w:val="179"/>
        </w:numPr>
        <w:tabs>
          <w:tab w:val="left" w:pos="1069"/>
          <w:tab w:val="left" w:pos="1560"/>
          <w:tab w:val="left" w:pos="1843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при невыполнении или не надлежащем выполнении обязательств по заключенному с Оператором Договору </w:t>
      </w:r>
      <w:ins w:id="396" w:author="Саржанов Руслан Рамисович" w:date="2020-04-16T18:42:00Z">
        <w:r w:rsidR="00CE321E">
          <w:rPr>
            <w:color w:val="000000" w:themeColor="text1"/>
          </w:rPr>
          <w:t>и/</w:t>
        </w:r>
      </w:ins>
      <w:r w:rsidRPr="006D3159">
        <w:rPr>
          <w:color w:val="000000" w:themeColor="text1"/>
        </w:rPr>
        <w:t xml:space="preserve">или Соглашению; </w:t>
      </w:r>
    </w:p>
    <w:p w14:paraId="41091444" w14:textId="77777777" w:rsidR="009E1C26" w:rsidRPr="00D610F2" w:rsidRDefault="009E1C26" w:rsidP="007A6E8F">
      <w:pPr>
        <w:pStyle w:val="Default"/>
        <w:numPr>
          <w:ilvl w:val="0"/>
          <w:numId w:val="179"/>
        </w:numPr>
        <w:tabs>
          <w:tab w:val="left" w:pos="1069"/>
          <w:tab w:val="left" w:pos="1560"/>
          <w:tab w:val="left" w:pos="1843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 случае наличия информации о нём в «</w:t>
      </w:r>
      <w:r w:rsidR="00DE761F" w:rsidRPr="006D3159">
        <w:rPr>
          <w:color w:val="000000" w:themeColor="text1"/>
        </w:rPr>
        <w:t>Реестре недобросовестных поставщиков (подрядчиков, исполнителей) и реестра недобросовестных подрядных организаций</w:t>
      </w:r>
      <w:r w:rsidRPr="006D3159">
        <w:rPr>
          <w:color w:val="000000" w:themeColor="text1"/>
        </w:rPr>
        <w:t>» размещённом по адресу:</w:t>
      </w:r>
      <w:r w:rsidR="004D3CFD" w:rsidRPr="006D3159">
        <w:rPr>
          <w:color w:val="000000" w:themeColor="text1"/>
        </w:rPr>
        <w:t xml:space="preserve"> </w:t>
      </w:r>
      <w:hyperlink r:id="rId14" w:history="1">
        <w:r w:rsidR="00707DCF" w:rsidRPr="006D3159">
          <w:rPr>
            <w:color w:val="000000" w:themeColor="text1"/>
          </w:rPr>
          <w:t>www.zakupki.gov.ru</w:t>
        </w:r>
      </w:hyperlink>
      <w:r w:rsidR="00EE0086" w:rsidRPr="006D3159">
        <w:rPr>
          <w:color w:val="000000" w:themeColor="text1"/>
        </w:rPr>
        <w:t>,</w:t>
      </w:r>
      <w:r w:rsidR="006E2EFE" w:rsidRPr="006D3159">
        <w:rPr>
          <w:color w:val="000000" w:themeColor="text1"/>
        </w:rPr>
        <w:t xml:space="preserve"> </w:t>
      </w:r>
      <w:r w:rsidR="00A47325" w:rsidRPr="00D610F2">
        <w:rPr>
          <w:color w:val="000000" w:themeColor="text1"/>
        </w:rPr>
        <w:t xml:space="preserve"> </w:t>
      </w:r>
      <w:r w:rsidR="00EE0086" w:rsidRPr="00D610F2">
        <w:rPr>
          <w:color w:val="000000" w:themeColor="text1"/>
        </w:rPr>
        <w:t>http://fas.gov.ru</w:t>
      </w:r>
      <w:r w:rsidR="00DE761F" w:rsidRPr="00D610F2">
        <w:rPr>
          <w:color w:val="000000" w:themeColor="text1"/>
        </w:rPr>
        <w:t>;</w:t>
      </w:r>
    </w:p>
    <w:p w14:paraId="145B4840" w14:textId="77777777" w:rsidR="009E1C26" w:rsidRPr="00D610F2" w:rsidRDefault="009E1C26" w:rsidP="00CE5BE6">
      <w:pPr>
        <w:pStyle w:val="Default"/>
        <w:numPr>
          <w:ilvl w:val="0"/>
          <w:numId w:val="179"/>
        </w:numPr>
        <w:tabs>
          <w:tab w:val="left" w:pos="1069"/>
          <w:tab w:val="left" w:pos="1560"/>
          <w:tab w:val="left" w:pos="1843"/>
        </w:tabs>
        <w:spacing w:before="60" w:after="60"/>
        <w:ind w:left="709"/>
        <w:jc w:val="both"/>
        <w:rPr>
          <w:color w:val="000000" w:themeColor="text1"/>
        </w:rPr>
      </w:pPr>
      <w:r w:rsidRPr="00D610F2">
        <w:rPr>
          <w:color w:val="000000" w:themeColor="text1"/>
        </w:rPr>
        <w:t>в случае его включения в Список недобросовестных Клиентов;</w:t>
      </w:r>
    </w:p>
    <w:p w14:paraId="0CEF8709" w14:textId="77777777" w:rsidR="009E1C26" w:rsidRPr="006D3159" w:rsidRDefault="009E1C26" w:rsidP="00CE5BE6">
      <w:pPr>
        <w:pStyle w:val="Default"/>
        <w:numPr>
          <w:ilvl w:val="0"/>
          <w:numId w:val="179"/>
        </w:numPr>
        <w:tabs>
          <w:tab w:val="left" w:pos="1069"/>
          <w:tab w:val="left" w:pos="1560"/>
          <w:tab w:val="left" w:pos="1843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если в отношении него введена процедура банкротства</w:t>
      </w:r>
      <w:r w:rsidR="005D306F" w:rsidRPr="006D3159">
        <w:rPr>
          <w:color w:val="000000" w:themeColor="text1"/>
        </w:rPr>
        <w:t xml:space="preserve"> (конкурсное производство), </w:t>
      </w:r>
      <w:r w:rsidR="00667487" w:rsidRPr="006D3159">
        <w:rPr>
          <w:color w:val="000000" w:themeColor="text1"/>
        </w:rPr>
        <w:t>ликвидации</w:t>
      </w:r>
      <w:r w:rsidRPr="006D3159">
        <w:rPr>
          <w:color w:val="000000" w:themeColor="text1"/>
        </w:rPr>
        <w:t xml:space="preserve">; </w:t>
      </w:r>
    </w:p>
    <w:p w14:paraId="5C1C1832" w14:textId="77777777" w:rsidR="00EB4416" w:rsidRPr="006D3159" w:rsidRDefault="00EB4416" w:rsidP="00CE5BE6">
      <w:pPr>
        <w:pStyle w:val="Default"/>
        <w:numPr>
          <w:ilvl w:val="0"/>
          <w:numId w:val="179"/>
        </w:numPr>
        <w:tabs>
          <w:tab w:val="left" w:pos="1069"/>
          <w:tab w:val="left" w:pos="1560"/>
          <w:tab w:val="left" w:pos="1843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lastRenderedPageBreak/>
        <w:t>истечения срока Аккредитации Клиента и/или полномочий Пользователя, выступающего в Системе от имени Клиента;</w:t>
      </w:r>
    </w:p>
    <w:p w14:paraId="3CD90B48" w14:textId="77777777" w:rsidR="009E1C26" w:rsidRPr="006D3159" w:rsidRDefault="009E1C26" w:rsidP="00CE5BE6">
      <w:pPr>
        <w:pStyle w:val="Default"/>
        <w:numPr>
          <w:ilvl w:val="0"/>
          <w:numId w:val="179"/>
        </w:numPr>
        <w:tabs>
          <w:tab w:val="left" w:pos="1069"/>
          <w:tab w:val="left" w:pos="1560"/>
          <w:tab w:val="left" w:pos="1843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 случае возбуждения уголовных дел в отношении сотрудников или членов его органов управления;</w:t>
      </w:r>
    </w:p>
    <w:p w14:paraId="6D92B02E" w14:textId="77777777" w:rsidR="009E1C26" w:rsidRDefault="009E1C26" w:rsidP="00E02EEF">
      <w:pPr>
        <w:pStyle w:val="Default"/>
        <w:numPr>
          <w:ilvl w:val="0"/>
          <w:numId w:val="179"/>
        </w:numPr>
        <w:tabs>
          <w:tab w:val="left" w:pos="1069"/>
          <w:tab w:val="left" w:pos="1560"/>
          <w:tab w:val="left" w:pos="1843"/>
        </w:tabs>
        <w:spacing w:before="60" w:after="60"/>
        <w:ind w:left="709"/>
        <w:jc w:val="both"/>
        <w:rPr>
          <w:ins w:id="397" w:author="Саржанов Руслан Рамисович" w:date="2020-04-16T18:42:00Z"/>
          <w:color w:val="000000" w:themeColor="text1"/>
        </w:rPr>
      </w:pPr>
      <w:r w:rsidRPr="006D3159">
        <w:rPr>
          <w:color w:val="000000" w:themeColor="text1"/>
        </w:rPr>
        <w:t xml:space="preserve">в случае наличия неоднократных обоснованных жалоб, направленных Оператору в письменной форме о неисполнении принятых обязательств, возникших в результате деятельности в Системе </w:t>
      </w:r>
      <w:r w:rsidRPr="006D3159">
        <w:rPr>
          <w:color w:val="000000" w:themeColor="text1"/>
          <w:lang w:val="en-US"/>
        </w:rPr>
        <w:t>ONLINECONTRACT</w:t>
      </w:r>
      <w:r w:rsidRPr="006D3159">
        <w:rPr>
          <w:color w:val="000000" w:themeColor="text1"/>
        </w:rPr>
        <w:t>.</w:t>
      </w:r>
    </w:p>
    <w:p w14:paraId="56C47AF4" w14:textId="2233166F" w:rsidR="00CE321E" w:rsidRPr="00E02EEF" w:rsidRDefault="00CE321E" w:rsidP="00E02EEF">
      <w:pPr>
        <w:pStyle w:val="af1"/>
        <w:numPr>
          <w:ilvl w:val="0"/>
          <w:numId w:val="179"/>
        </w:numPr>
        <w:tabs>
          <w:tab w:val="left" w:pos="1134"/>
        </w:tabs>
        <w:spacing w:before="60"/>
        <w:ind w:left="709"/>
        <w:jc w:val="both"/>
        <w:rPr>
          <w:ins w:id="398" w:author="Саржанов Руслан Рамисович" w:date="2020-04-16T18:42:00Z"/>
          <w:rFonts w:ascii="Times New Roman" w:hAnsi="Times New Roman"/>
          <w:color w:val="000000" w:themeColor="text1"/>
          <w:sz w:val="24"/>
          <w:szCs w:val="24"/>
          <w:rPrChange w:id="399" w:author="Саржанов Руслан Рамисович" w:date="2020-04-16T18:44:00Z">
            <w:rPr>
              <w:ins w:id="400" w:author="Саржанов Руслан Рамисович" w:date="2020-04-16T18:42:00Z"/>
            </w:rPr>
          </w:rPrChange>
        </w:rPr>
      </w:pPr>
      <w:ins w:id="401" w:author="Саржанов Руслан Рамисович" w:date="2020-04-16T18:42:00Z"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 </w:t>
        </w:r>
        <w:r w:rsidRPr="00CE321E">
          <w:rPr>
            <w:rFonts w:ascii="Times New Roman" w:hAnsi="Times New Roman"/>
            <w:color w:val="000000" w:themeColor="text1"/>
            <w:sz w:val="24"/>
            <w:szCs w:val="24"/>
          </w:rPr>
          <w:t>в случае истечения срока действия договорных отношений, а также за несоблюдение положений настоящ</w:t>
        </w:r>
        <w:r>
          <w:rPr>
            <w:rFonts w:ascii="Times New Roman" w:hAnsi="Times New Roman"/>
            <w:color w:val="000000" w:themeColor="text1"/>
            <w:sz w:val="24"/>
            <w:szCs w:val="24"/>
          </w:rPr>
          <w:t>их Правил</w:t>
        </w:r>
        <w:r w:rsidRPr="00CE321E">
          <w:rPr>
            <w:rFonts w:ascii="Times New Roman" w:hAnsi="Times New Roman"/>
            <w:color w:val="000000" w:themeColor="text1"/>
            <w:sz w:val="24"/>
            <w:szCs w:val="24"/>
          </w:rPr>
          <w:t xml:space="preserve"> до полного устранения допущенных нарушений и/или продления срока действия договора</w:t>
        </w:r>
      </w:ins>
      <w:ins w:id="402" w:author="Саржанов Руслан Рамисович" w:date="2020-04-16T18:43:00Z">
        <w:r w:rsidR="00E02EEF">
          <w:rPr>
            <w:rFonts w:ascii="Times New Roman" w:hAnsi="Times New Roman"/>
            <w:color w:val="000000" w:themeColor="text1"/>
            <w:sz w:val="24"/>
            <w:szCs w:val="24"/>
          </w:rPr>
          <w:t xml:space="preserve">. </w:t>
        </w:r>
      </w:ins>
    </w:p>
    <w:p w14:paraId="07525EC8" w14:textId="1CF0609D" w:rsidR="00CE321E" w:rsidRPr="00E02EEF" w:rsidRDefault="00E02EEF" w:rsidP="00E02EEF">
      <w:pPr>
        <w:pStyle w:val="af1"/>
        <w:numPr>
          <w:ilvl w:val="0"/>
          <w:numId w:val="179"/>
        </w:numPr>
        <w:tabs>
          <w:tab w:val="left" w:pos="1134"/>
        </w:tabs>
        <w:spacing w:before="60"/>
        <w:ind w:left="709"/>
        <w:jc w:val="both"/>
        <w:rPr>
          <w:ins w:id="403" w:author="Саржанов Руслан Рамисович" w:date="2020-04-16T18:42:00Z"/>
          <w:rFonts w:ascii="Times New Roman" w:hAnsi="Times New Roman"/>
          <w:color w:val="000000" w:themeColor="text1"/>
          <w:sz w:val="24"/>
          <w:szCs w:val="24"/>
        </w:rPr>
      </w:pPr>
      <w:commentRangeStart w:id="404"/>
      <w:ins w:id="405" w:author="Саржанов Руслан Рамисович" w:date="2020-04-16T18:45:00Z">
        <w:r>
          <w:rPr>
            <w:rFonts w:ascii="Times New Roman" w:hAnsi="Times New Roman"/>
            <w:color w:val="000000" w:themeColor="text1"/>
            <w:sz w:val="24"/>
            <w:szCs w:val="24"/>
          </w:rPr>
          <w:t>в</w:t>
        </w:r>
      </w:ins>
      <w:ins w:id="406" w:author="Саржанов Руслан Рамисович" w:date="2020-04-16T18:42:00Z">
        <w:r w:rsidR="00CE321E" w:rsidRPr="00E02EEF">
          <w:rPr>
            <w:rFonts w:ascii="Times New Roman" w:hAnsi="Times New Roman"/>
            <w:color w:val="000000" w:themeColor="text1"/>
            <w:sz w:val="24"/>
            <w:szCs w:val="24"/>
          </w:rPr>
          <w:t xml:space="preserve"> случае предоставления недостоверных сведений о платежных и иных документах, использование которых нанесло/может нанести какой-либо ущерб Оператору.</w:t>
        </w:r>
      </w:ins>
      <w:commentRangeEnd w:id="404"/>
      <w:ins w:id="407" w:author="Саржанов Руслан Рамисович" w:date="2020-04-17T08:34:00Z">
        <w:r w:rsidR="00CC2F73">
          <w:rPr>
            <w:rStyle w:val="afc"/>
            <w:rFonts w:ascii="Times New Roman" w:eastAsia="Times New Roman" w:hAnsi="Times New Roman"/>
          </w:rPr>
          <w:commentReference w:id="404"/>
        </w:r>
      </w:ins>
    </w:p>
    <w:p w14:paraId="05BB186E" w14:textId="2B0C68A8" w:rsidR="00CE321E" w:rsidRPr="006D3159" w:rsidRDefault="00E02EEF">
      <w:pPr>
        <w:pStyle w:val="Default"/>
        <w:numPr>
          <w:ilvl w:val="1"/>
          <w:numId w:val="65"/>
        </w:numPr>
        <w:tabs>
          <w:tab w:val="left" w:pos="1276"/>
          <w:tab w:val="left" w:pos="1560"/>
          <w:tab w:val="left" w:pos="1843"/>
        </w:tabs>
        <w:spacing w:before="60" w:after="60"/>
        <w:ind w:left="0" w:firstLine="709"/>
        <w:jc w:val="both"/>
        <w:rPr>
          <w:color w:val="000000" w:themeColor="text1"/>
        </w:rPr>
        <w:pPrChange w:id="408" w:author="Саржанов Руслан Рамисович" w:date="2020-04-16T18:46:00Z">
          <w:pPr>
            <w:pStyle w:val="Default"/>
            <w:numPr>
              <w:numId w:val="179"/>
            </w:numPr>
            <w:tabs>
              <w:tab w:val="left" w:pos="1069"/>
              <w:tab w:val="left" w:pos="1560"/>
              <w:tab w:val="left" w:pos="1843"/>
            </w:tabs>
            <w:spacing w:before="60" w:after="60"/>
            <w:ind w:left="709" w:hanging="360"/>
            <w:jc w:val="both"/>
          </w:pPr>
        </w:pPrChange>
      </w:pPr>
      <w:ins w:id="409" w:author="Саржанов Руслан Рамисович" w:date="2020-04-16T18:46:00Z">
        <w:r w:rsidRPr="00E02EEF">
          <w:rPr>
            <w:color w:val="000000" w:themeColor="text1"/>
          </w:rPr>
          <w:t xml:space="preserve">В случае </w:t>
        </w:r>
        <w:r>
          <w:rPr>
            <w:color w:val="000000" w:themeColor="text1"/>
          </w:rPr>
          <w:t xml:space="preserve">приостановки (блокировки) доступа Клиента, работы </w:t>
        </w:r>
        <w:r w:rsidRPr="00E02EEF">
          <w:rPr>
            <w:color w:val="000000" w:themeColor="text1"/>
          </w:rPr>
          <w:t xml:space="preserve">Пользователя в Системе действие настоящих Правил приостанавливается на период данной блокировки в отношении данного </w:t>
        </w:r>
      </w:ins>
      <w:ins w:id="410" w:author="Саржанов Руслан Рамисович" w:date="2020-04-16T18:47:00Z">
        <w:r>
          <w:rPr>
            <w:color w:val="000000" w:themeColor="text1"/>
          </w:rPr>
          <w:t>Клиента (</w:t>
        </w:r>
      </w:ins>
      <w:ins w:id="411" w:author="Саржанов Руслан Рамисович" w:date="2020-04-16T18:46:00Z">
        <w:r w:rsidRPr="00E02EEF">
          <w:rPr>
            <w:color w:val="000000" w:themeColor="text1"/>
          </w:rPr>
          <w:t>Пользователя</w:t>
        </w:r>
      </w:ins>
      <w:ins w:id="412" w:author="Саржанов Руслан Рамисович" w:date="2020-04-16T18:47:00Z">
        <w:r>
          <w:rPr>
            <w:color w:val="000000" w:themeColor="text1"/>
          </w:rPr>
          <w:t>)</w:t>
        </w:r>
      </w:ins>
      <w:ins w:id="413" w:author="Саржанов Руслан Рамисович" w:date="2020-04-16T18:46:00Z">
        <w:r w:rsidRPr="00E02EEF">
          <w:rPr>
            <w:color w:val="000000" w:themeColor="text1"/>
          </w:rPr>
          <w:t xml:space="preserve">. Прекращение действия Правил, или его приостановка в отношении конкретного </w:t>
        </w:r>
      </w:ins>
      <w:ins w:id="414" w:author="Саржанов Руслан Рамисович" w:date="2020-04-16T18:47:00Z">
        <w:r>
          <w:rPr>
            <w:color w:val="000000" w:themeColor="text1"/>
          </w:rPr>
          <w:t>Клиента (</w:t>
        </w:r>
      </w:ins>
      <w:ins w:id="415" w:author="Саржанов Руслан Рамисович" w:date="2020-04-16T18:46:00Z">
        <w:r w:rsidRPr="00E02EEF">
          <w:rPr>
            <w:color w:val="000000" w:themeColor="text1"/>
          </w:rPr>
          <w:t>Пользователя</w:t>
        </w:r>
      </w:ins>
      <w:ins w:id="416" w:author="Саржанов Руслан Рамисович" w:date="2020-04-16T18:47:00Z">
        <w:r>
          <w:rPr>
            <w:color w:val="000000" w:themeColor="text1"/>
          </w:rPr>
          <w:t>)</w:t>
        </w:r>
      </w:ins>
      <w:ins w:id="417" w:author="Саржанов Руслан Рамисович" w:date="2020-04-16T18:46:00Z">
        <w:r w:rsidRPr="00E02EEF">
          <w:rPr>
            <w:color w:val="000000" w:themeColor="text1"/>
          </w:rPr>
          <w:t xml:space="preserve">, не освобождает данного </w:t>
        </w:r>
      </w:ins>
      <w:ins w:id="418" w:author="Саржанов Руслан Рамисович" w:date="2020-04-16T18:47:00Z">
        <w:r>
          <w:rPr>
            <w:color w:val="000000" w:themeColor="text1"/>
          </w:rPr>
          <w:t>Клиента (</w:t>
        </w:r>
      </w:ins>
      <w:ins w:id="419" w:author="Саржанов Руслан Рамисович" w:date="2020-04-16T18:46:00Z">
        <w:r w:rsidRPr="00E02EEF">
          <w:rPr>
            <w:color w:val="000000" w:themeColor="text1"/>
          </w:rPr>
          <w:t>Пользователя</w:t>
        </w:r>
      </w:ins>
      <w:ins w:id="420" w:author="Саржанов Руслан Рамисович" w:date="2020-04-16T18:47:00Z">
        <w:r>
          <w:rPr>
            <w:color w:val="000000" w:themeColor="text1"/>
          </w:rPr>
          <w:t>)</w:t>
        </w:r>
      </w:ins>
      <w:ins w:id="421" w:author="Саржанов Руслан Рамисович" w:date="2020-04-16T18:46:00Z">
        <w:r w:rsidRPr="00E02EEF">
          <w:rPr>
            <w:color w:val="000000" w:themeColor="text1"/>
          </w:rPr>
          <w:t xml:space="preserve"> от исполнения обязательств, возникших до указанного дня </w:t>
        </w:r>
      </w:ins>
      <w:ins w:id="422" w:author="Саржанов Руслан Рамисович" w:date="2020-04-16T18:48:00Z">
        <w:r>
          <w:rPr>
            <w:color w:val="000000" w:themeColor="text1"/>
          </w:rPr>
          <w:t xml:space="preserve">приостановки (блокировки) </w:t>
        </w:r>
      </w:ins>
      <w:ins w:id="423" w:author="Саржанов Руслан Рамисович" w:date="2020-04-16T18:46:00Z">
        <w:r w:rsidRPr="00E02EEF">
          <w:rPr>
            <w:color w:val="000000" w:themeColor="text1"/>
          </w:rPr>
          <w:t xml:space="preserve">действия Правил, а также ответственности за </w:t>
        </w:r>
      </w:ins>
      <w:ins w:id="424" w:author="Саржанов Руслан Рамисович" w:date="2020-04-16T18:48:00Z">
        <w:r>
          <w:rPr>
            <w:color w:val="000000" w:themeColor="text1"/>
          </w:rPr>
          <w:t>их</w:t>
        </w:r>
      </w:ins>
      <w:ins w:id="425" w:author="Саржанов Руслан Рамисович" w:date="2020-04-16T18:46:00Z">
        <w:r w:rsidRPr="00E02EEF">
          <w:rPr>
            <w:color w:val="000000" w:themeColor="text1"/>
          </w:rPr>
          <w:t xml:space="preserve"> неисполнение (ненадлежащее исполнение).</w:t>
        </w:r>
      </w:ins>
    </w:p>
    <w:p w14:paraId="2F7DCB8C" w14:textId="77777777" w:rsidR="00586770" w:rsidRPr="006D3159" w:rsidRDefault="00586770" w:rsidP="00054E20">
      <w:pPr>
        <w:tabs>
          <w:tab w:val="left" w:pos="1134"/>
        </w:tabs>
        <w:spacing w:before="60" w:after="0" w:line="240" w:lineRule="auto"/>
        <w:ind w:left="709"/>
        <w:jc w:val="both"/>
        <w:rPr>
          <w:color w:val="000000" w:themeColor="text1"/>
        </w:rPr>
      </w:pPr>
    </w:p>
    <w:p w14:paraId="07F69700" w14:textId="77777777" w:rsidR="00BE6E27" w:rsidRPr="006D3159" w:rsidRDefault="009E1C26" w:rsidP="00E02BB6">
      <w:pPr>
        <w:pStyle w:val="1"/>
        <w:spacing w:before="0"/>
        <w:ind w:left="0" w:firstLine="709"/>
        <w:jc w:val="center"/>
        <w:rPr>
          <w:rFonts w:ascii="Times New Roman" w:hAnsi="Times New Roman"/>
          <w:color w:val="000000" w:themeColor="text1"/>
        </w:rPr>
      </w:pPr>
      <w:bookmarkStart w:id="426" w:name="_Toc44944857"/>
      <w:r w:rsidRPr="006D3159">
        <w:rPr>
          <w:rFonts w:ascii="Times New Roman" w:hAnsi="Times New Roman"/>
          <w:color w:val="000000" w:themeColor="text1"/>
        </w:rPr>
        <w:t>Сектор Корпоративные закупки</w:t>
      </w:r>
      <w:bookmarkEnd w:id="426"/>
    </w:p>
    <w:p w14:paraId="1A0B8603" w14:textId="77777777" w:rsidR="00BE6E27" w:rsidRPr="006D3159" w:rsidRDefault="004345CF" w:rsidP="00E02BB6">
      <w:pPr>
        <w:pStyle w:val="2"/>
        <w:numPr>
          <w:ilvl w:val="0"/>
          <w:numId w:val="62"/>
        </w:numPr>
        <w:tabs>
          <w:tab w:val="left" w:pos="1276"/>
        </w:tabs>
        <w:ind w:left="0" w:firstLine="709"/>
        <w:jc w:val="both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</w:pPr>
      <w:bookmarkStart w:id="427" w:name="_Toc44944858"/>
      <w:r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Общие требования д</w:t>
      </w:r>
      <w:r w:rsidR="00BE6E27"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ля проведения и/или участия в ТЗП:</w:t>
      </w:r>
      <w:bookmarkEnd w:id="427"/>
    </w:p>
    <w:p w14:paraId="4720DE9B" w14:textId="77777777" w:rsidR="00CA3D2A" w:rsidRPr="006D3159" w:rsidRDefault="004345CF" w:rsidP="005C58B4">
      <w:pPr>
        <w:pStyle w:val="af1"/>
        <w:numPr>
          <w:ilvl w:val="2"/>
          <w:numId w:val="63"/>
        </w:numPr>
        <w:tabs>
          <w:tab w:val="left" w:pos="1276"/>
        </w:tabs>
        <w:ind w:left="0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428" w:name="_Ref416965829"/>
      <w:bookmarkStart w:id="429" w:name="_Ref419883676"/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Клиенту необходимо представить Оператору д</w:t>
      </w:r>
      <w:r w:rsidR="00BE6E27" w:rsidRPr="006D3159">
        <w:rPr>
          <w:rFonts w:ascii="Times New Roman" w:hAnsi="Times New Roman"/>
          <w:color w:val="000000" w:themeColor="text1"/>
          <w:sz w:val="24"/>
          <w:szCs w:val="24"/>
        </w:rPr>
        <w:t>окументы в соответствии с Приложением №1</w:t>
      </w:r>
      <w:bookmarkEnd w:id="428"/>
      <w:r w:rsidR="002C5C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электронном виде (скан-копии)</w:t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429"/>
      <w:r w:rsidR="00BE6E2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5308BF04" w14:textId="15CDA0E3" w:rsidR="00D9001C" w:rsidRPr="006D3159" w:rsidRDefault="004345CF" w:rsidP="005C58B4">
      <w:pPr>
        <w:pStyle w:val="af1"/>
        <w:numPr>
          <w:ilvl w:val="2"/>
          <w:numId w:val="63"/>
        </w:numPr>
        <w:tabs>
          <w:tab w:val="left" w:pos="1276"/>
        </w:tabs>
        <w:ind w:left="0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430" w:name="_Ref416965838"/>
      <w:r w:rsidRPr="006D3159">
        <w:rPr>
          <w:rFonts w:ascii="Times New Roman" w:hAnsi="Times New Roman"/>
          <w:color w:val="000000" w:themeColor="text1"/>
          <w:sz w:val="24"/>
          <w:szCs w:val="24"/>
        </w:rPr>
        <w:t>Клиенту необходимо представить Оператору</w:t>
      </w:r>
      <w:r w:rsidR="000D3DBF" w:rsidRPr="006D3159">
        <w:rPr>
          <w:rFonts w:ascii="Times New Roman" w:hAnsi="Times New Roman"/>
          <w:color w:val="000000" w:themeColor="text1"/>
          <w:sz w:val="24"/>
          <w:szCs w:val="24"/>
        </w:rPr>
        <w:t>, а также разместить в своем личном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0D3DB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кабинете в Системе, </w:t>
      </w:r>
      <w:r w:rsidR="005C58B4" w:rsidRPr="006D3159">
        <w:rPr>
          <w:rFonts w:ascii="Times New Roman" w:hAnsi="Times New Roman"/>
          <w:color w:val="000000" w:themeColor="text1"/>
          <w:sz w:val="24"/>
          <w:szCs w:val="24"/>
        </w:rPr>
        <w:t>электронный образ</w:t>
      </w:r>
      <w:r w:rsidR="000D3DB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17B8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(скан-копию) </w:t>
      </w:r>
      <w:r w:rsidR="000D3DB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подписанного уполномоченным лицом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</w:t>
      </w:r>
      <w:r w:rsidR="00BE6E27" w:rsidRPr="006D3159">
        <w:rPr>
          <w:rFonts w:ascii="Times New Roman" w:hAnsi="Times New Roman"/>
          <w:color w:val="000000" w:themeColor="text1"/>
          <w:sz w:val="24"/>
          <w:szCs w:val="24"/>
        </w:rPr>
        <w:t>оглашени</w:t>
      </w:r>
      <w:r w:rsidR="000D3DBF" w:rsidRPr="006D3159">
        <w:rPr>
          <w:rFonts w:ascii="Times New Roman" w:hAnsi="Times New Roman"/>
          <w:color w:val="000000" w:themeColor="text1"/>
          <w:sz w:val="24"/>
          <w:szCs w:val="24"/>
        </w:rPr>
        <w:t>я</w:t>
      </w:r>
      <w:r w:rsidR="00A0171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 присоединении к настоящим Правилам и об обеспечении Заявки на участие в Торгах (далее – Соглашение)</w:t>
      </w:r>
      <w:r w:rsidR="00FD186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для Заказчиков </w:t>
      </w:r>
      <w:r w:rsidR="002075B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- </w:t>
      </w:r>
      <w:r w:rsidR="00BE6E27" w:rsidRPr="006D3159">
        <w:rPr>
          <w:rFonts w:ascii="Times New Roman" w:hAnsi="Times New Roman"/>
          <w:color w:val="000000" w:themeColor="text1"/>
          <w:sz w:val="24"/>
          <w:szCs w:val="24"/>
        </w:rPr>
        <w:t>Договор в Секторе Корпоративные закупки</w:t>
      </w:r>
      <w:r w:rsidR="000A55F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bookmarkEnd w:id="430"/>
    </w:p>
    <w:p w14:paraId="695066E8" w14:textId="6087C45C" w:rsidR="00737233" w:rsidRPr="006D3159" w:rsidRDefault="00737233" w:rsidP="000418AA">
      <w:pPr>
        <w:pStyle w:val="af1"/>
        <w:tabs>
          <w:tab w:val="left" w:pos="1276"/>
        </w:tabs>
        <w:ind w:left="0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случае, если Клиент</w:t>
      </w:r>
      <w:r w:rsidR="00FD186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заключил с </w:t>
      </w:r>
      <w:r w:rsidR="00FD1860" w:rsidRPr="006D3159">
        <w:rPr>
          <w:rFonts w:ascii="Times New Roman" w:hAnsi="Times New Roman"/>
          <w:color w:val="000000" w:themeColor="text1"/>
          <w:sz w:val="24"/>
          <w:szCs w:val="24"/>
        </w:rPr>
        <w:t>Оператором соответствующий Договор (счет-оферту) в Секторе Корпоративные закупки</w:t>
      </w:r>
      <w:r w:rsidR="000F2102" w:rsidRPr="006D3159">
        <w:rPr>
          <w:rFonts w:ascii="Times New Roman" w:hAnsi="Times New Roman"/>
          <w:color w:val="000000" w:themeColor="text1"/>
          <w:sz w:val="24"/>
          <w:szCs w:val="24"/>
        </w:rPr>
        <w:t>,</w:t>
      </w:r>
      <w:r w:rsidR="00FD186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предоставление </w:t>
      </w:r>
      <w:r w:rsidR="000F210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 размещение </w:t>
      </w:r>
      <w:r w:rsidR="00FD1860" w:rsidRPr="006D3159">
        <w:rPr>
          <w:rFonts w:ascii="Times New Roman" w:hAnsi="Times New Roman"/>
          <w:color w:val="000000" w:themeColor="text1"/>
          <w:sz w:val="24"/>
          <w:szCs w:val="24"/>
        </w:rPr>
        <w:t>Соглашени</w:t>
      </w:r>
      <w:r w:rsidR="000F2102" w:rsidRPr="006D3159">
        <w:rPr>
          <w:rFonts w:ascii="Times New Roman" w:hAnsi="Times New Roman"/>
          <w:color w:val="000000" w:themeColor="text1"/>
          <w:sz w:val="24"/>
          <w:szCs w:val="24"/>
        </w:rPr>
        <w:t>я</w:t>
      </w:r>
      <w:r w:rsidR="00FD186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не требуется.</w:t>
      </w:r>
    </w:p>
    <w:p w14:paraId="1194ED13" w14:textId="199BC9E3" w:rsidR="00D9001C" w:rsidRPr="006D3159" w:rsidRDefault="00BE6E27" w:rsidP="005C58B4">
      <w:pPr>
        <w:pStyle w:val="af1"/>
        <w:numPr>
          <w:ilvl w:val="2"/>
          <w:numId w:val="63"/>
        </w:numPr>
        <w:tabs>
          <w:tab w:val="left" w:pos="1276"/>
        </w:tabs>
        <w:ind w:left="0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Для участия в </w:t>
      </w:r>
      <w:r w:rsidR="00E600F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закупочных процедурах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до выполнения требований п. </w:t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_Ref416965829 \r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6.1.1</w:t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t>-</w:t>
      </w:r>
      <w:r w:rsidR="00CB03D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_Ref416965838 \r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6.1.2</w:t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CA3D2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B18DB" w:rsidRPr="006D3159">
        <w:rPr>
          <w:rFonts w:ascii="Times New Roman" w:hAnsi="Times New Roman"/>
          <w:color w:val="000000" w:themeColor="text1"/>
          <w:sz w:val="24"/>
          <w:szCs w:val="24"/>
        </w:rPr>
        <w:t>(с учетом оплаченной лицензии)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, Клиент </w:t>
      </w:r>
      <w:r w:rsidR="00EA1CA9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обязан 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представить сканированную копию </w:t>
      </w:r>
      <w:r w:rsidR="00C93394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свидетельства 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>ОГРН</w:t>
      </w:r>
      <w:r w:rsidR="00A01719" w:rsidRPr="006D3159">
        <w:rPr>
          <w:rFonts w:ascii="Times New Roman" w:hAnsi="Times New Roman"/>
          <w:color w:val="000000" w:themeColor="text1"/>
          <w:sz w:val="24"/>
          <w:szCs w:val="24"/>
        </w:rPr>
        <w:t>/Листа записи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0171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 регистрации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(заверенную печатью</w:t>
      </w:r>
      <w:ins w:id="431" w:author="Саржанов Руслан Рамисович" w:date="2020-04-16T18:49:00Z">
        <w:r w:rsidR="00E02EEF">
          <w:rPr>
            <w:rFonts w:ascii="Times New Roman" w:hAnsi="Times New Roman"/>
            <w:color w:val="000000" w:themeColor="text1"/>
            <w:sz w:val="24"/>
            <w:szCs w:val="24"/>
          </w:rPr>
          <w:t xml:space="preserve"> (при наличии)</w:t>
        </w:r>
      </w:ins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подписью уполномоченного лица); данный доступ предоставляется на 30 (тридцать) календарных дней с даты подтверждения регистрации,</w:t>
      </w:r>
      <w:r w:rsidR="008A12C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если иной срок не указан в Системе,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по истечении которого необ</w:t>
      </w:r>
      <w:r w:rsidR="009E1C2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ходимо выполнить требования п. </w:t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_Ref419883676 \n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6.1.1</w:t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t>-</w:t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_Ref416965838 \n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6.1.2</w:t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57A59B" w14:textId="0E3A9F26" w:rsidR="00D9001C" w:rsidRPr="006D3159" w:rsidRDefault="00F60017" w:rsidP="00E02BB6">
      <w:pPr>
        <w:pStyle w:val="af1"/>
        <w:numPr>
          <w:ilvl w:val="2"/>
          <w:numId w:val="63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360B8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Клиенту может быть предоставлена возможность немедленного участия в определенных </w:t>
      </w:r>
      <w:r w:rsidR="00E600F8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закупочных </w:t>
      </w:r>
      <w:r w:rsidR="00322951" w:rsidRPr="00D610F2">
        <w:rPr>
          <w:rFonts w:ascii="Times New Roman" w:hAnsi="Times New Roman"/>
          <w:color w:val="000000" w:themeColor="text1"/>
          <w:sz w:val="24"/>
          <w:szCs w:val="24"/>
        </w:rPr>
        <w:t>процедурах</w:t>
      </w:r>
      <w:r w:rsidR="00E600F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условии </w:t>
      </w:r>
      <w:r w:rsidR="008360B8" w:rsidRPr="006D3159">
        <w:rPr>
          <w:rFonts w:ascii="Times New Roman" w:hAnsi="Times New Roman"/>
          <w:color w:val="000000" w:themeColor="text1"/>
          <w:sz w:val="24"/>
          <w:szCs w:val="24"/>
        </w:rPr>
        <w:t>подтверждения регистрации</w:t>
      </w:r>
      <w:r w:rsidR="000F4BD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(с учетом представленной скан-копии </w:t>
      </w:r>
      <w:r w:rsidR="00C9339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свидетельства </w:t>
      </w:r>
      <w:r w:rsidR="000F4BDB" w:rsidRPr="006D3159">
        <w:rPr>
          <w:rFonts w:ascii="Times New Roman" w:hAnsi="Times New Roman"/>
          <w:color w:val="000000" w:themeColor="text1"/>
          <w:sz w:val="24"/>
          <w:szCs w:val="24"/>
        </w:rPr>
        <w:t>ОГРН</w:t>
      </w:r>
      <w:r w:rsidR="00A01719" w:rsidRPr="006D3159">
        <w:rPr>
          <w:rFonts w:ascii="Times New Roman" w:hAnsi="Times New Roman"/>
          <w:color w:val="000000" w:themeColor="text1"/>
          <w:sz w:val="24"/>
          <w:szCs w:val="24"/>
        </w:rPr>
        <w:t>/Листа записи</w:t>
      </w:r>
      <w:r w:rsidR="000F4BDB" w:rsidRPr="006D3159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360B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5278EB85" w14:textId="345318EA" w:rsidR="009C4B7A" w:rsidRPr="006D3159" w:rsidRDefault="00BE6E27" w:rsidP="00E02BB6">
      <w:pPr>
        <w:pStyle w:val="af1"/>
        <w:numPr>
          <w:ilvl w:val="2"/>
          <w:numId w:val="63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commentRangeStart w:id="432"/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невыполнении </w:t>
      </w:r>
      <w:r w:rsidR="000F4BDB" w:rsidRPr="006D3159">
        <w:rPr>
          <w:rFonts w:ascii="Times New Roman" w:hAnsi="Times New Roman"/>
          <w:color w:val="000000" w:themeColor="text1"/>
          <w:sz w:val="24"/>
          <w:szCs w:val="24"/>
        </w:rPr>
        <w:t>требований п.</w:t>
      </w:r>
      <w:ins w:id="433" w:author="Саржанов Руслан Рамисович" w:date="2020-04-16T18:50:00Z">
        <w:r w:rsidR="00E02EEF">
          <w:rPr>
            <w:rFonts w:ascii="Times New Roman" w:hAnsi="Times New Roman"/>
            <w:color w:val="000000" w:themeColor="text1"/>
            <w:sz w:val="24"/>
            <w:szCs w:val="24"/>
          </w:rPr>
          <w:t>п.</w:t>
        </w:r>
      </w:ins>
      <w:r w:rsidR="000F4BD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_Ref419883676 \n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6.1.1</w:t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FB582A" w:rsidRPr="006D3159">
        <w:rPr>
          <w:rFonts w:ascii="Times New Roman" w:hAnsi="Times New Roman"/>
          <w:color w:val="000000" w:themeColor="text1"/>
          <w:sz w:val="24"/>
          <w:szCs w:val="24"/>
        </w:rPr>
        <w:t>-</w:t>
      </w:r>
      <w:del w:id="434" w:author="Саржанов Руслан Рамисович" w:date="2020-04-16T18:50:00Z">
        <w:r w:rsidR="00FB582A" w:rsidRPr="006D3159" w:rsidDel="00E02EEF">
          <w:rPr>
            <w:rFonts w:ascii="Times New Roman" w:hAnsi="Times New Roman"/>
            <w:color w:val="000000" w:themeColor="text1"/>
            <w:sz w:val="24"/>
            <w:szCs w:val="24"/>
          </w:rPr>
          <w:fldChar w:fldCharType="begin"/>
        </w:r>
        <w:r w:rsidR="00FB582A" w:rsidRPr="006D3159" w:rsidDel="00E02EEF">
          <w:rPr>
            <w:rFonts w:ascii="Times New Roman" w:hAnsi="Times New Roman"/>
            <w:color w:val="000000" w:themeColor="text1"/>
            <w:sz w:val="24"/>
            <w:szCs w:val="24"/>
          </w:rPr>
          <w:delInstrText xml:space="preserve"> REF _Ref416965838 \n \h </w:delInstrText>
        </w:r>
        <w:r w:rsidR="00822B0F" w:rsidRPr="006D3159" w:rsidDel="00E02EEF">
          <w:rPr>
            <w:rFonts w:ascii="Times New Roman" w:hAnsi="Times New Roman"/>
            <w:color w:val="000000" w:themeColor="text1"/>
            <w:sz w:val="24"/>
            <w:szCs w:val="24"/>
          </w:rPr>
          <w:delInstrText xml:space="preserve"> \* MERGEFORMAT </w:delInstrText>
        </w:r>
        <w:r w:rsidR="00FB582A" w:rsidRPr="006D3159" w:rsidDel="00E02EEF">
          <w:rPr>
            <w:rFonts w:ascii="Times New Roman" w:hAnsi="Times New Roman"/>
            <w:color w:val="000000" w:themeColor="text1"/>
            <w:sz w:val="24"/>
            <w:szCs w:val="24"/>
          </w:rPr>
        </w:r>
        <w:r w:rsidR="00FB582A" w:rsidRPr="006D3159" w:rsidDel="00E02EEF">
          <w:rPr>
            <w:rFonts w:ascii="Times New Roman" w:hAnsi="Times New Roman"/>
            <w:color w:val="000000" w:themeColor="text1"/>
            <w:sz w:val="24"/>
            <w:szCs w:val="24"/>
          </w:rPr>
          <w:fldChar w:fldCharType="separate"/>
        </w:r>
        <w:r w:rsidR="00D610F2" w:rsidDel="00E02EEF">
          <w:rPr>
            <w:rFonts w:ascii="Times New Roman" w:hAnsi="Times New Roman"/>
            <w:color w:val="000000" w:themeColor="text1"/>
            <w:sz w:val="24"/>
            <w:szCs w:val="24"/>
          </w:rPr>
          <w:delText>6.1.2</w:delText>
        </w:r>
        <w:r w:rsidR="00FB582A" w:rsidRPr="006D3159" w:rsidDel="00E02EEF">
          <w:rPr>
            <w:rFonts w:ascii="Times New Roman" w:hAnsi="Times New Roman"/>
            <w:color w:val="000000" w:themeColor="text1"/>
            <w:sz w:val="24"/>
            <w:szCs w:val="24"/>
          </w:rPr>
          <w:fldChar w:fldCharType="end"/>
        </w:r>
      </w:del>
      <w:ins w:id="435" w:author="Саржанов Руслан Рамисович" w:date="2020-04-16T18:50:00Z">
        <w:r w:rsidR="00E02EEF" w:rsidRPr="006D3159">
          <w:rPr>
            <w:rFonts w:ascii="Times New Roman" w:hAnsi="Times New Roman"/>
            <w:color w:val="000000" w:themeColor="text1"/>
            <w:sz w:val="24"/>
            <w:szCs w:val="24"/>
          </w:rPr>
          <w:fldChar w:fldCharType="begin"/>
        </w:r>
        <w:r w:rsidR="00E02EEF" w:rsidRPr="006D3159">
          <w:rPr>
            <w:rFonts w:ascii="Times New Roman" w:hAnsi="Times New Roman"/>
            <w:color w:val="000000" w:themeColor="text1"/>
            <w:sz w:val="24"/>
            <w:szCs w:val="24"/>
          </w:rPr>
          <w:instrText xml:space="preserve"> REF _Ref416965838 \n \h  \* MERGEFORMAT </w:instrText>
        </w:r>
      </w:ins>
      <w:r w:rsidR="00E02EEF" w:rsidRPr="006D3159">
        <w:rPr>
          <w:rFonts w:ascii="Times New Roman" w:hAnsi="Times New Roman"/>
          <w:color w:val="000000" w:themeColor="text1"/>
          <w:sz w:val="24"/>
          <w:szCs w:val="24"/>
        </w:rPr>
      </w:r>
      <w:ins w:id="436" w:author="Саржанов Руслан Рамисович" w:date="2020-04-16T18:50:00Z">
        <w:r w:rsidR="00E02EEF" w:rsidRPr="006D3159">
          <w:rPr>
            <w:rFonts w:ascii="Times New Roman" w:hAnsi="Times New Roman"/>
            <w:color w:val="000000" w:themeColor="text1"/>
            <w:sz w:val="24"/>
            <w:szCs w:val="24"/>
          </w:rPr>
          <w:fldChar w:fldCharType="separate"/>
        </w:r>
        <w:r w:rsidR="00E02EEF">
          <w:rPr>
            <w:rFonts w:ascii="Times New Roman" w:hAnsi="Times New Roman"/>
            <w:color w:val="000000" w:themeColor="text1"/>
            <w:sz w:val="24"/>
            <w:szCs w:val="24"/>
          </w:rPr>
          <w:t>6.1.3</w:t>
        </w:r>
        <w:r w:rsidR="00E02EEF" w:rsidRPr="006D3159">
          <w:rPr>
            <w:rFonts w:ascii="Times New Roman" w:hAnsi="Times New Roman"/>
            <w:color w:val="000000" w:themeColor="text1"/>
            <w:sz w:val="24"/>
            <w:szCs w:val="24"/>
          </w:rPr>
          <w:fldChar w:fldCharType="end"/>
        </w:r>
      </w:ins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доступ Клиента в Систему блокируется. </w:t>
      </w:r>
      <w:commentRangeEnd w:id="432"/>
      <w:r w:rsidR="000418AA">
        <w:rPr>
          <w:rStyle w:val="afc"/>
          <w:rFonts w:ascii="Times New Roman" w:eastAsia="Times New Roman" w:hAnsi="Times New Roman"/>
        </w:rPr>
        <w:commentReference w:id="432"/>
      </w:r>
    </w:p>
    <w:p w14:paraId="03F040B6" w14:textId="77777777" w:rsidR="00FB582A" w:rsidRPr="006D3159" w:rsidRDefault="009C4B7A" w:rsidP="00E02BB6">
      <w:pPr>
        <w:pStyle w:val="af1"/>
        <w:numPr>
          <w:ilvl w:val="2"/>
          <w:numId w:val="63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Для проведения или участия в Торгах, Клиенту необходимо иметь достаточное количество денежных средств на Балансе Клиента в</w:t>
      </w:r>
      <w:r w:rsidR="009E1C26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Системе для Обеспечения Заявки.</w:t>
      </w:r>
    </w:p>
    <w:p w14:paraId="32EF2F1B" w14:textId="77777777" w:rsidR="00934965" w:rsidRDefault="00934965" w:rsidP="00E02BB6">
      <w:pPr>
        <w:pStyle w:val="af1"/>
        <w:numPr>
          <w:ilvl w:val="2"/>
          <w:numId w:val="63"/>
        </w:numPr>
        <w:tabs>
          <w:tab w:val="left" w:pos="1276"/>
        </w:tabs>
        <w:ind w:left="0" w:firstLine="709"/>
        <w:jc w:val="both"/>
        <w:rPr>
          <w:ins w:id="437" w:author="Саржанов Руслан Рамисович" w:date="2020-07-06T09:26:00Z"/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Размер обеспечения определяется Заказчиком, но не может быть ниже значений, приведенных в таблице:</w:t>
      </w:r>
    </w:p>
    <w:p w14:paraId="05BFAD91" w14:textId="77777777" w:rsidR="00AE548E" w:rsidRPr="00AE548E" w:rsidRDefault="00AE548E">
      <w:pPr>
        <w:tabs>
          <w:tab w:val="left" w:pos="1276"/>
        </w:tabs>
        <w:jc w:val="both"/>
        <w:rPr>
          <w:rFonts w:ascii="Times New Roman" w:hAnsi="Times New Roman"/>
          <w:color w:val="000000" w:themeColor="text1"/>
          <w:sz w:val="24"/>
          <w:szCs w:val="24"/>
          <w:rPrChange w:id="438" w:author="Саржанов Руслан Рамисович" w:date="2020-07-06T09:26:00Z">
            <w:rPr/>
          </w:rPrChange>
        </w:rPr>
        <w:pPrChange w:id="439" w:author="Саржанов Руслан Рамисович" w:date="2020-07-06T09:26:00Z">
          <w:pPr>
            <w:pStyle w:val="af1"/>
            <w:numPr>
              <w:ilvl w:val="2"/>
              <w:numId w:val="63"/>
            </w:numPr>
            <w:tabs>
              <w:tab w:val="left" w:pos="1276"/>
            </w:tabs>
            <w:ind w:left="0" w:firstLine="709"/>
            <w:jc w:val="both"/>
          </w:pPr>
        </w:pPrChange>
      </w:pPr>
    </w:p>
    <w:tbl>
      <w:tblPr>
        <w:tblW w:w="90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22"/>
        <w:gridCol w:w="2817"/>
      </w:tblGrid>
      <w:tr w:rsidR="003F63E4" w:rsidRPr="006D3159" w14:paraId="14D8B423" w14:textId="77777777" w:rsidTr="00934965">
        <w:trPr>
          <w:trHeight w:val="560"/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EE000" w14:textId="77777777" w:rsidR="00C05839" w:rsidRPr="006D3159" w:rsidRDefault="00934965" w:rsidP="00C05839">
            <w:pPr>
              <w:pStyle w:val="ae"/>
              <w:spacing w:after="60"/>
              <w:ind w:firstLine="313"/>
              <w:jc w:val="center"/>
              <w:rPr>
                <w:rFonts w:eastAsia="Calibri"/>
                <w:b/>
                <w:color w:val="000000" w:themeColor="text1"/>
              </w:rPr>
            </w:pPr>
            <w:r w:rsidRPr="006D3159">
              <w:rPr>
                <w:rFonts w:eastAsia="Calibri"/>
                <w:b/>
                <w:color w:val="000000" w:themeColor="text1"/>
              </w:rPr>
              <w:lastRenderedPageBreak/>
              <w:t>Начальная цена Лота, установленная Заказчиком</w:t>
            </w:r>
          </w:p>
          <w:p w14:paraId="13141487" w14:textId="77777777" w:rsidR="00934965" w:rsidRPr="006D3159" w:rsidRDefault="00934965" w:rsidP="00C05839">
            <w:pPr>
              <w:pStyle w:val="ae"/>
              <w:spacing w:after="60"/>
              <w:ind w:firstLine="313"/>
              <w:jc w:val="center"/>
              <w:rPr>
                <w:rFonts w:eastAsia="Calibri"/>
                <w:b/>
                <w:color w:val="000000" w:themeColor="text1"/>
              </w:rPr>
            </w:pPr>
            <w:r w:rsidRPr="006D3159">
              <w:rPr>
                <w:rFonts w:eastAsia="Calibri"/>
                <w:b/>
                <w:color w:val="000000" w:themeColor="text1"/>
              </w:rPr>
              <w:t>в Торгах, руб. (без НДС)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43F30" w14:textId="77777777" w:rsidR="00934965" w:rsidRPr="006D3159" w:rsidRDefault="00934965" w:rsidP="00450135">
            <w:pPr>
              <w:pStyle w:val="ae"/>
              <w:spacing w:after="60"/>
              <w:ind w:firstLine="44"/>
              <w:jc w:val="center"/>
              <w:rPr>
                <w:rFonts w:eastAsia="Calibri"/>
                <w:b/>
                <w:color w:val="000000" w:themeColor="text1"/>
              </w:rPr>
            </w:pPr>
            <w:r w:rsidRPr="006D3159">
              <w:rPr>
                <w:rFonts w:eastAsia="Calibri"/>
                <w:b/>
                <w:color w:val="000000" w:themeColor="text1"/>
              </w:rPr>
              <w:t>Минимальный размер Обеспечения, %</w:t>
            </w:r>
          </w:p>
        </w:tc>
      </w:tr>
      <w:tr w:rsidR="003F63E4" w:rsidRPr="006D3159" w14:paraId="71C33DA3" w14:textId="77777777" w:rsidTr="00934965">
        <w:trPr>
          <w:trHeight w:val="301"/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34FD2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свыше 5 000 000,01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9A1277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0,5</w:t>
            </w:r>
          </w:p>
        </w:tc>
      </w:tr>
      <w:tr w:rsidR="003F63E4" w:rsidRPr="006D3159" w14:paraId="3E9B6531" w14:textId="77777777" w:rsidTr="00934965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09152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от 3 000 000,01 до 5 000 000,00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73E169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1</w:t>
            </w:r>
          </w:p>
        </w:tc>
      </w:tr>
      <w:tr w:rsidR="003F63E4" w:rsidRPr="006D3159" w14:paraId="1BBBAF94" w14:textId="77777777" w:rsidTr="00934965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5DFF1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от 1 000 000,01 до 3 000 000,00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ED03E8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1,5</w:t>
            </w:r>
          </w:p>
        </w:tc>
      </w:tr>
      <w:tr w:rsidR="003F63E4" w:rsidRPr="006D3159" w14:paraId="4ED5CE33" w14:textId="77777777" w:rsidTr="00934965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B8182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от 500 000,01 до 1 000 000,00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B4094F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2</w:t>
            </w:r>
          </w:p>
        </w:tc>
      </w:tr>
      <w:tr w:rsidR="003F63E4" w:rsidRPr="006D3159" w14:paraId="1D6C5CD8" w14:textId="77777777" w:rsidTr="00934965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464B3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от 100 000,01 до 500 000,00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A80FA0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2,5</w:t>
            </w:r>
          </w:p>
        </w:tc>
      </w:tr>
      <w:tr w:rsidR="003F63E4" w:rsidRPr="006D3159" w14:paraId="43A27B86" w14:textId="77777777" w:rsidTr="00934965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29DB6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до 100 000 включительно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947C0" w14:textId="77777777" w:rsidR="00934965" w:rsidRPr="006D3159" w:rsidRDefault="00934965" w:rsidP="00E02BB6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5</w:t>
            </w:r>
          </w:p>
        </w:tc>
      </w:tr>
    </w:tbl>
    <w:p w14:paraId="4B699760" w14:textId="77777777" w:rsidR="00934965" w:rsidRPr="006D3159" w:rsidRDefault="00934965" w:rsidP="00E02BB6">
      <w:pPr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Заказчик по согласованию с Оператором может установить размер Обеспечения ниже минимальных значений, приведенных в указанной таблице, направив соответствующий письменный запрос, подписанный уполномоченным лицом, в адрес Оператора с указанием причины.</w:t>
      </w:r>
    </w:p>
    <w:p w14:paraId="2CE11398" w14:textId="77777777" w:rsidR="00CB03D8" w:rsidRPr="00D610F2" w:rsidRDefault="00CB03D8" w:rsidP="00E02BB6">
      <w:pPr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6.1.8.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Для получения возможности участия в ТЗП по 223-ФЗ зарегистрированному Клиенту необходимо получить Аккредитацию.</w:t>
      </w:r>
    </w:p>
    <w:p w14:paraId="51B98044" w14:textId="77777777" w:rsidR="00DE761F" w:rsidRPr="006D3159" w:rsidRDefault="00DE761F" w:rsidP="00E02BB6">
      <w:pPr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6.1.9. </w:t>
      </w:r>
      <w:r w:rsidR="004345CF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Обмен между Участником, Заказчиком и Оператором информацией (документами), связанной с проведением ТЗП</w:t>
      </w:r>
      <w:r w:rsidR="003F50A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</w:t>
      </w:r>
      <w:r w:rsidR="004345C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участием в ТЗП по 223-ФЗ, осуществляется на ЭТП в форме электронных документов, подписанных УКЭП Пользователя, имеющего право действовать от имени Клиента.</w:t>
      </w:r>
    </w:p>
    <w:p w14:paraId="547A8692" w14:textId="77777777" w:rsidR="00CB03D8" w:rsidRPr="006D3159" w:rsidRDefault="00CB03D8" w:rsidP="00E02BB6">
      <w:pPr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896F05" w14:textId="77777777" w:rsidR="00D82E09" w:rsidRPr="006D3159" w:rsidRDefault="00D82E09" w:rsidP="00E02BB6">
      <w:pPr>
        <w:pStyle w:val="2"/>
        <w:numPr>
          <w:ilvl w:val="0"/>
          <w:numId w:val="62"/>
        </w:numPr>
        <w:tabs>
          <w:tab w:val="left" w:pos="1276"/>
        </w:tabs>
        <w:ind w:left="0" w:firstLine="709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bookmarkStart w:id="440" w:name="_Toc44944859"/>
      <w:r w:rsidRPr="006D3159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 xml:space="preserve">Создание Заявки на проведение </w:t>
      </w:r>
      <w:r w:rsidR="008954B8" w:rsidRPr="006D3159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>ТЗП</w:t>
      </w:r>
      <w:bookmarkEnd w:id="440"/>
    </w:p>
    <w:p w14:paraId="627506CE" w14:textId="77777777" w:rsidR="003F28E0" w:rsidRPr="006D3159" w:rsidRDefault="003F28E0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создания </w:t>
      </w:r>
      <w:r w:rsidR="008954B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ТЗП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Заказчик заполняет Заявку, представленную в Закрытой части Системы.</w:t>
      </w:r>
    </w:p>
    <w:p w14:paraId="3E92ED92" w14:textId="77777777" w:rsidR="007B18DB" w:rsidRPr="006D3159" w:rsidRDefault="003F28E0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организации </w:t>
      </w:r>
      <w:r w:rsidR="008954B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оргов Заказчику необходимо внести денежные средства на свой Баланс в Системе путем перечисления на расчетный счет Оператора в размере</w:t>
      </w:r>
      <w:r w:rsidR="0044763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достаточном для размещения Заявок.</w:t>
      </w:r>
    </w:p>
    <w:p w14:paraId="25B0C0A0" w14:textId="7DDDA5B8" w:rsidR="007B18DB" w:rsidRPr="006D3159" w:rsidRDefault="008954B8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М</w:t>
      </w:r>
      <w:r w:rsidR="003F28E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инимальная стартовая сумма Заявки на проведение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ТЗП </w:t>
      </w:r>
      <w:r w:rsidR="003F28E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- 5 000,00 (Пять тысяч) рублей, без учета НДС. </w:t>
      </w:r>
    </w:p>
    <w:p w14:paraId="08DA71A7" w14:textId="77777777" w:rsidR="007B18DB" w:rsidRPr="006D3159" w:rsidRDefault="002C7C99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одной Заявке Заказчик может разместить не более </w:t>
      </w:r>
      <w:r w:rsidR="00114049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r w:rsidR="00262FC2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000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="008954B8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трех</w:t>
      </w:r>
      <w:r w:rsidR="001140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тысяч) Лотов</w:t>
      </w:r>
      <w:r w:rsidR="00262FC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F46B7A2" w14:textId="77777777" w:rsidR="007B18DB" w:rsidRPr="006D3159" w:rsidRDefault="003F28E0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Сумма в Заявке может быть выражена в условных единицах (у.е.) – иностранной валюте. В этом случае расчеты между Заказчиком и Участником </w:t>
      </w:r>
      <w:r w:rsidR="00B0543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могут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осуществляться исходя из курса Банка России на день проведения расчетов, если иное не предусмотрено договором между Заказчиком и Участником. </w:t>
      </w:r>
    </w:p>
    <w:p w14:paraId="16FFA2E3" w14:textId="77777777" w:rsidR="007B18DB" w:rsidRPr="006D3159" w:rsidRDefault="003F28E0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Заказчик обязан четко и подробно описать предмет и условия Заявки. Устанавливаемые требования к товарам (работам, услугам) должны быть четкими, ясными, понятными, однозначными и полными, с указанием (при наличии) ГОСТа или ТУ, и не противоречить законодательству Российской Федерации.</w:t>
      </w:r>
    </w:p>
    <w:p w14:paraId="68189A8E" w14:textId="77777777" w:rsidR="007B18DB" w:rsidRPr="006D3159" w:rsidRDefault="008954B8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="003F28E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одавать Заявки на приобретение бывших в употреблении товаров запрещено.</w:t>
      </w:r>
    </w:p>
    <w:p w14:paraId="12EE2D5A" w14:textId="77777777" w:rsidR="007B18DB" w:rsidRPr="006D3159" w:rsidRDefault="003F28E0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Заявка, подаваемая Заказчиком, должна содержать перечень товаров и услуг, относящихся к одной категории в соответствии с классификатором в Системе.</w:t>
      </w:r>
    </w:p>
    <w:p w14:paraId="564EA186" w14:textId="44C4746B" w:rsidR="007B18DB" w:rsidRPr="006D3159" w:rsidRDefault="003F28E0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Направленная Оператору Заявка подлежит проверке</w:t>
      </w:r>
      <w:r w:rsidR="00054E2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срок не более 1 рабочего дня, следующего за днем направления,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при соответствии условиям Правил публикуется с присвоением уникального идентификационного номера. Проверка Заявки осуществляется не более чем в течение одного рабочего дня с момента ее получения.</w:t>
      </w:r>
      <w:bookmarkStart w:id="441" w:name="_Ref419883987"/>
    </w:p>
    <w:bookmarkEnd w:id="441"/>
    <w:p w14:paraId="219764A1" w14:textId="0E6FFDCE" w:rsidR="007B18DB" w:rsidRPr="006D3159" w:rsidRDefault="003F28E0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В случае выявления несоответствий Заявки условиям Правил, Оператор уведомляет об этом Заказчика и </w:t>
      </w:r>
      <w:r w:rsidR="00960ED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возвращает ее для дальнейшего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внесени</w:t>
      </w:r>
      <w:r w:rsidR="00960ED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изменений</w:t>
      </w:r>
      <w:r w:rsidR="00960ED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При этом изменения вносит непосредственно ответственное лицо со стороны Заказчика. После устранения несоответствий Заявка проверяется и публикуется в соответствии с п.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_Ref419883987 \n \h </w:instrText>
      </w:r>
      <w:r w:rsidR="00822B0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6.2.9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 Правил.</w:t>
      </w:r>
    </w:p>
    <w:p w14:paraId="47FC2AE3" w14:textId="3438AE88" w:rsidR="007B18DB" w:rsidRPr="006D3159" w:rsidRDefault="003F28E0" w:rsidP="00E02BB6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После публикации Заявки в Системе формируется и публикуется извещение о проведении 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ТЗП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0061B5C" w14:textId="3D4F61FE" w:rsidR="00E03F10" w:rsidRPr="006D3159" w:rsidRDefault="00E03F10" w:rsidP="009666D2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Извещение о проведении Аукцион</w:t>
      </w:r>
      <w:r w:rsidR="0095346D" w:rsidRPr="006D3159">
        <w:rPr>
          <w:rFonts w:ascii="Times New Roman" w:hAnsi="Times New Roman"/>
          <w:color w:val="000000" w:themeColor="text1"/>
          <w:sz w:val="24"/>
          <w:szCs w:val="24"/>
        </w:rPr>
        <w:t>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должно быть опубликовано не менее чем за 30 (тридцать) календарных дней до </w:t>
      </w:r>
      <w:r w:rsidR="002921B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его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проведения</w:t>
      </w:r>
      <w:r w:rsidR="002921B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bookmarkStart w:id="442" w:name="_Ref419884052"/>
    </w:p>
    <w:bookmarkEnd w:id="442"/>
    <w:p w14:paraId="75546A8A" w14:textId="267EC941" w:rsidR="007B18DB" w:rsidRPr="006D3159" w:rsidRDefault="003F28E0" w:rsidP="002921B7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Извещение о проведении </w:t>
      </w:r>
      <w:r w:rsidR="002921B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Аукциона может быть опубликовано на другой срок,  установленный Заказчиком в самом извещении, при этом такой срок не может быть меньше 7 (семь) рабочих дней. В таком Аукционе выбор Заказчиком Победителя является акцептом оферты Участника, признанного Победителем, в результате чего в соответствии с правилами главы 28 Гражданского кодекса РФ у Заказчика и Победителя возникают взаимные права и обязанности по исполнению контракта, являющегося предметом данного Аукциона. </w:t>
      </w:r>
      <w:bookmarkStart w:id="443" w:name="_Ref419884054"/>
    </w:p>
    <w:bookmarkEnd w:id="443"/>
    <w:p w14:paraId="42883355" w14:textId="1FB1D346" w:rsidR="007B18DB" w:rsidRPr="006D3159" w:rsidRDefault="003F28E0" w:rsidP="0095346D">
      <w:pPr>
        <w:numPr>
          <w:ilvl w:val="2"/>
          <w:numId w:val="28"/>
        </w:numPr>
        <w:tabs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Извещение о </w:t>
      </w:r>
      <w:r w:rsidR="00E600F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закупочной процедуре 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Конкурентном листе</w:t>
      </w:r>
      <w:r w:rsidR="00AC681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Запросе предложений</w:t>
      </w:r>
      <w:r w:rsidR="008E6C5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С</w:t>
      </w:r>
      <w:r w:rsidR="003F63E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опоставление коммерческих</w:t>
      </w:r>
      <w:r w:rsidR="008E6C5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предложений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должно быть опубликовано не менее чем за 3 (три) рабочих дня до момента завершения времени подачи Предложений Участников.</w:t>
      </w:r>
      <w:bookmarkStart w:id="444" w:name="_Ref419884089"/>
    </w:p>
    <w:bookmarkEnd w:id="444"/>
    <w:p w14:paraId="7E261FD0" w14:textId="77777777" w:rsidR="0095346D" w:rsidRPr="006D3159" w:rsidRDefault="0095346D" w:rsidP="009666D2">
      <w:pPr>
        <w:numPr>
          <w:ilvl w:val="2"/>
          <w:numId w:val="28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Заказчик имеет право отказаться от проведения Аукционов за 3 (три) дня до наступления даты его проведения, если иное не предусмотрено в извещении Заказчика.</w:t>
      </w:r>
    </w:p>
    <w:p w14:paraId="179F69E6" w14:textId="77777777" w:rsidR="0095346D" w:rsidRPr="006D3159" w:rsidRDefault="0095346D" w:rsidP="009666D2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случае отказа от проведения Аукциона с нарушением указанных сроков, Заказчик обязан возместить Участникам понесенный ими реальный ущерб.</w:t>
      </w:r>
    </w:p>
    <w:p w14:paraId="59AE4F6E" w14:textId="1FCEC2C1" w:rsidR="007B18DB" w:rsidRPr="006D3159" w:rsidRDefault="003F28E0" w:rsidP="00E02BB6">
      <w:pPr>
        <w:numPr>
          <w:ilvl w:val="2"/>
          <w:numId w:val="28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 имеет право отказаться от проведения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закупочной процедуры 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Конкурентного листа</w:t>
      </w:r>
      <w:r w:rsidR="00AC681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Запроса предложений</w:t>
      </w:r>
      <w:r w:rsidR="008E6C5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С</w:t>
      </w:r>
      <w:r w:rsidR="003F63E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опоставления коммерческих предложений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 позднее, чем за 1 (один) час до завершения времени подачи Предложений Участников</w:t>
      </w:r>
      <w:r w:rsidR="003B460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п</w:t>
      </w:r>
      <w:r w:rsidR="000B01E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 этом </w:t>
      </w:r>
      <w:r w:rsidR="00A2545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автоматически отзыва</w:t>
      </w:r>
      <w:r w:rsidR="003B460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ю</w:t>
      </w:r>
      <w:r w:rsidR="00A2545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</w:t>
      </w:r>
      <w:r w:rsidR="003B460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ся</w:t>
      </w:r>
      <w:r w:rsidR="00A2545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поданные в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закупочной процедуре</w:t>
      </w:r>
      <w:r w:rsidR="00A2545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Предложения </w:t>
      </w:r>
      <w:r w:rsidR="00541F3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Участников, Система</w:t>
      </w:r>
      <w:r w:rsidR="00E03F1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B01E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осуществляет автоматическую рассылку </w:t>
      </w:r>
      <w:r w:rsidR="007A116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электронных </w:t>
      </w:r>
      <w:r w:rsidR="000B01E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оповещений </w:t>
      </w:r>
      <w:r w:rsidR="007A116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адрес</w:t>
      </w:r>
      <w:r w:rsidR="000B01E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Участников</w:t>
      </w:r>
      <w:r w:rsidR="007A116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которые подали Предложения,</w:t>
      </w:r>
      <w:r w:rsidR="000B01E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A116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об отзыве Заказчиком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процедуры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F2A159E" w14:textId="77777777" w:rsidR="007B18DB" w:rsidRPr="006D3159" w:rsidRDefault="003F28E0" w:rsidP="00E02BB6">
      <w:pPr>
        <w:numPr>
          <w:ilvl w:val="2"/>
          <w:numId w:val="28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 имеет право продлить срок проведения Торгов не позднее, чем за 1 (один) рабочий день до наступления даты 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их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проведения. При условии отсутствия Заявок на участие, Заказчик имеет право продлить срок проведения Торгов в любое время до наступления момента их проведения.</w:t>
      </w:r>
    </w:p>
    <w:p w14:paraId="5C8BFC07" w14:textId="5A12194A" w:rsidR="007B18DB" w:rsidRPr="006D3159" w:rsidRDefault="003F28E0" w:rsidP="00E02BB6">
      <w:pPr>
        <w:numPr>
          <w:ilvl w:val="2"/>
          <w:numId w:val="28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 имеет право продлить срок </w:t>
      </w:r>
      <w:r w:rsidR="00CC28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подачи Предложений 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закупочных процедурах (Конкурентного листа, Запроса предложений, Сопоставления коммерческих предложений)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любой момент до завершения времени подачи предложений от Участников</w:t>
      </w:r>
      <w:r w:rsidR="0058677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01508A23" w14:textId="6FF61222" w:rsidR="007B18DB" w:rsidRPr="006D3159" w:rsidRDefault="003F28E0" w:rsidP="00E02BB6">
      <w:pPr>
        <w:numPr>
          <w:ilvl w:val="2"/>
          <w:numId w:val="28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 имеет право сократить срок </w:t>
      </w:r>
      <w:r w:rsidR="00CC28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подачи Заявок на участие в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Торг</w:t>
      </w:r>
      <w:r w:rsidR="00CC288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ах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объявив об этом не позднее, чем за 1 (один) рабочий день до наступления новой даты 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их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проведения при условии, чтобы срок с учетом сокращения не противоречил п. 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_Ref419884052 \n \h </w:instrText>
      </w:r>
      <w:r w:rsidR="00822B0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6.2.12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_Ref419884054 \n \h </w:instrText>
      </w:r>
      <w:r w:rsidR="00822B0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6.2.13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9D02248" w14:textId="4E22A2DA" w:rsidR="007B18DB" w:rsidRPr="006D3159" w:rsidRDefault="003F28E0" w:rsidP="00E02BB6">
      <w:pPr>
        <w:numPr>
          <w:ilvl w:val="2"/>
          <w:numId w:val="28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 имеет право сократить срок проведения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закупочной процедуре (Конкурентном листе, Запросе предложений, Сопоставлении коммерческих предложений)</w:t>
      </w:r>
      <w:r w:rsidR="00AC681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объявив об этом не позднее, чем за 1 (один) рабочий день до наступления новой даты завершения подачи Предложений Участников при условии, чтобы срок с учетом сокращения не противоречил п. 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_Ref419884089 \n \h </w:instrText>
      </w:r>
      <w:r w:rsidR="00822B0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6.2.14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B01E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</w:p>
    <w:p w14:paraId="10BFD52A" w14:textId="77777777" w:rsidR="00586770" w:rsidRPr="006D3159" w:rsidRDefault="00A25455" w:rsidP="00E02BB6">
      <w:pPr>
        <w:numPr>
          <w:ilvl w:val="2"/>
          <w:numId w:val="28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Для отказа</w:t>
      </w:r>
      <w:r w:rsidR="00AA70C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</w:t>
      </w:r>
      <w:r w:rsidR="0095346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проведения</w:t>
      </w:r>
      <w:r w:rsidR="00AA70C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ТЗП,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сокращения или продления </w:t>
      </w:r>
      <w:r w:rsidR="00651E9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сроко</w:t>
      </w:r>
      <w:r w:rsidR="007F527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проведение </w:t>
      </w:r>
      <w:r w:rsidR="00AA70C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ТЗП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Заказчик обязан направить соответствующее </w:t>
      </w:r>
      <w:r w:rsidR="000A0F6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заявление в электронной форме</w:t>
      </w:r>
      <w:r w:rsidR="005B2D5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подписанного уполномоченным </w:t>
      </w:r>
      <w:r w:rsidR="000940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лицом</w:t>
      </w:r>
      <w:r w:rsidR="005B2D5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Клиента</w:t>
      </w:r>
      <w:r w:rsidR="005D306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58677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A61634B" w14:textId="77777777" w:rsidR="00A25455" w:rsidRPr="006D3159" w:rsidRDefault="00586770" w:rsidP="00200FA5">
      <w:pPr>
        <w:tabs>
          <w:tab w:val="left" w:pos="1260"/>
        </w:tabs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Оператор вправе не сокращать или не продлевать сроки на проведение ТЗП, </w:t>
      </w:r>
      <w:r w:rsidR="0063610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если заявление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Заказчика в электронной форме поступило позднее, чем за </w:t>
      </w:r>
      <w:r w:rsidR="003F63E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1 (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один</w:t>
      </w:r>
      <w:r w:rsidR="003F63E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час до окончания времени подачи предложений от Участников.</w:t>
      </w:r>
    </w:p>
    <w:p w14:paraId="752B0AD3" w14:textId="08178BCE" w:rsidR="007B18DB" w:rsidRPr="006D3159" w:rsidRDefault="003F28E0" w:rsidP="00E02BB6">
      <w:pPr>
        <w:numPr>
          <w:ilvl w:val="2"/>
          <w:numId w:val="28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Заказчик имеет право внести изменения в Заявку на проведение </w:t>
      </w:r>
      <w:r w:rsidR="00A964C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Торгов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любое время до наступления даты </w:t>
      </w:r>
      <w:r w:rsidR="00711E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их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проведения</w:t>
      </w:r>
      <w:r w:rsidR="006059C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 условии отсутствия Заявок на участие </w:t>
      </w:r>
      <w:r w:rsidR="006059C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Торгах)</w:t>
      </w:r>
      <w:r w:rsidR="00A964C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так, что минимальный срок проведения </w:t>
      </w:r>
      <w:r w:rsidR="005453E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Торгов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после внесения изменений не противоречит п. 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_Ref419884052 \n \h </w:instrText>
      </w:r>
      <w:r w:rsidR="00822B0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6.2.12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_Ref419884054 \n \h </w:instrText>
      </w:r>
      <w:r w:rsidR="00822B0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6.2.13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F4B294B" w14:textId="0A5B0314" w:rsidR="00387BCE" w:rsidRPr="006D3159" w:rsidRDefault="00A964CC" w:rsidP="00E02BB6">
      <w:pPr>
        <w:numPr>
          <w:ilvl w:val="2"/>
          <w:numId w:val="28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 имеет право внести изменения в Заявку на проведение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закупочных процедур (Конкурентный лист, Запрос предложений, Сопоставление коммерческих предложений) в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любое время до момента завершения времени подачи Предложений Участников, так, что минимальный срок проведения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закупочной процедуры</w:t>
      </w:r>
      <w:r w:rsidR="0011404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после внесения изменений не противоречит п. 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_Ref419884089 \n \h </w:instrText>
      </w:r>
      <w:r w:rsidR="00822B0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\* MERGEFORMAT </w:instrTex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6.2.14</w:t>
      </w:r>
      <w:r w:rsidR="00FB582A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7A116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 этом Система осуществляет автоматическую рассылку </w:t>
      </w:r>
      <w:r w:rsidR="002F38D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электронных оповещений об отзыве Заказчиком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процедуры </w:t>
      </w:r>
      <w:r w:rsidR="007A116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адрес Участников, пода</w:t>
      </w:r>
      <w:r w:rsidR="002F38D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вших</w:t>
      </w:r>
      <w:r w:rsidR="007A116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Предложения</w:t>
      </w:r>
      <w:r w:rsidR="00CA3D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17BDC04" w14:textId="77777777" w:rsidR="003F28E0" w:rsidRPr="006D3159" w:rsidRDefault="003F28E0" w:rsidP="00E02BB6">
      <w:pPr>
        <w:numPr>
          <w:ilvl w:val="2"/>
          <w:numId w:val="28"/>
        </w:numPr>
        <w:tabs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 подтверждении</w:t>
      </w:r>
      <w:r w:rsidR="006F2C8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статуса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F38D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публикации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Заявок Заказчики извещаются по электронной почте. </w:t>
      </w:r>
    </w:p>
    <w:p w14:paraId="17B46105" w14:textId="77777777" w:rsidR="003F28E0" w:rsidRPr="006D3159" w:rsidRDefault="003F28E0" w:rsidP="00C62813">
      <w:pPr>
        <w:pStyle w:val="2"/>
        <w:numPr>
          <w:ilvl w:val="0"/>
          <w:numId w:val="62"/>
        </w:numPr>
        <w:tabs>
          <w:tab w:val="left" w:pos="1276"/>
        </w:tabs>
        <w:ind w:hanging="72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bookmarkStart w:id="445" w:name="_Toc420055757"/>
      <w:bookmarkStart w:id="446" w:name="_Toc420055854"/>
      <w:bookmarkStart w:id="447" w:name="_Toc420056332"/>
      <w:bookmarkStart w:id="448" w:name="_Toc257724693"/>
      <w:bookmarkStart w:id="449" w:name="_Toc44944860"/>
      <w:bookmarkEnd w:id="445"/>
      <w:bookmarkEnd w:id="446"/>
      <w:bookmarkEnd w:id="447"/>
      <w:bookmarkEnd w:id="448"/>
      <w:r w:rsidRPr="006D3159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 xml:space="preserve">Создание Заявки на участие в </w:t>
      </w:r>
      <w:r w:rsidR="00387BCE" w:rsidRPr="006D3159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>ТЗП</w:t>
      </w:r>
      <w:bookmarkEnd w:id="449"/>
      <w:r w:rsidR="00387BCE" w:rsidRPr="006D3159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7DFAAEF1" w14:textId="0F76697D" w:rsidR="003F28E0" w:rsidRPr="006D3159" w:rsidRDefault="003F28E0" w:rsidP="003A09FD">
      <w:pPr>
        <w:numPr>
          <w:ilvl w:val="1"/>
          <w:numId w:val="29"/>
        </w:numPr>
        <w:tabs>
          <w:tab w:val="left" w:pos="0"/>
          <w:tab w:val="left" w:pos="1276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участия в Торгах Участник подает Заявку, для участия в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иных закупочных</w:t>
      </w:r>
      <w:r w:rsidR="00F05D8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процедурах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(Конкурентный лист, Запрос предложений, Сопоставление коммерческих предложений)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B582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Предложение.</w:t>
      </w:r>
    </w:p>
    <w:p w14:paraId="15164140" w14:textId="77777777" w:rsidR="003F28E0" w:rsidRPr="006D3159" w:rsidRDefault="003F28E0" w:rsidP="003F28E0">
      <w:pPr>
        <w:numPr>
          <w:ilvl w:val="1"/>
          <w:numId w:val="29"/>
        </w:numPr>
        <w:tabs>
          <w:tab w:val="num" w:pos="1142"/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Подача Заявок на участие в Аукционе возможна с момента публикации Извещения до начала проведения Торгов, при условии наличия денежных средств, достаточных для Обеспечения Заявки, на Балансе Клиента в Системе.</w:t>
      </w:r>
    </w:p>
    <w:p w14:paraId="11D1E4BB" w14:textId="11F21BB7" w:rsidR="003F28E0" w:rsidRPr="006D3159" w:rsidRDefault="003F28E0" w:rsidP="00AB1E1F">
      <w:pPr>
        <w:numPr>
          <w:ilvl w:val="1"/>
          <w:numId w:val="29"/>
        </w:numPr>
        <w:tabs>
          <w:tab w:val="left" w:pos="1134"/>
          <w:tab w:val="left" w:pos="1276"/>
          <w:tab w:val="left" w:pos="1701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Заяв</w:t>
      </w:r>
      <w:r w:rsidR="00AB1E1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ка на участие в Аукционе может быть отозвана Участнико</w:t>
      </w:r>
      <w:r w:rsidR="00E6027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м</w:t>
      </w:r>
      <w:r w:rsidR="00AB1E1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любой момент до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завершения времени подачи Заявок</w:t>
      </w:r>
      <w:r w:rsidR="00AB1E1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при этом блокировк</w:t>
      </w:r>
      <w:r w:rsidR="0072661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="00AB1E1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Обеспечительных платежей</w:t>
      </w:r>
      <w:r w:rsidR="00EA317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такого Участника</w:t>
      </w:r>
      <w:r w:rsidR="0072661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снимается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C40A16A" w14:textId="66757F2E" w:rsidR="003F28E0" w:rsidRPr="006D3159" w:rsidRDefault="003F28E0" w:rsidP="003F28E0">
      <w:pPr>
        <w:numPr>
          <w:ilvl w:val="1"/>
          <w:numId w:val="29"/>
        </w:numPr>
        <w:tabs>
          <w:tab w:val="num" w:pos="1142"/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Подача Предложений в </w:t>
      </w:r>
      <w:r w:rsidR="005168E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иных закупочных процедурах</w:t>
      </w:r>
      <w:r w:rsidR="00153F0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(Конкурентный лист, Запрос предложений, Сопоставление коммерческих предложений) 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возможна с момента публикации Извещения до завершения времени подачи Предложений.</w:t>
      </w:r>
    </w:p>
    <w:p w14:paraId="167D444A" w14:textId="6BF5CFD5" w:rsidR="003F28E0" w:rsidRPr="006D3159" w:rsidRDefault="003F28E0" w:rsidP="003F28E0">
      <w:pPr>
        <w:numPr>
          <w:ilvl w:val="1"/>
          <w:numId w:val="29"/>
        </w:numPr>
        <w:tabs>
          <w:tab w:val="num" w:pos="1142"/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Сумма, указанная в Заявке или Предложении на участие </w:t>
      </w:r>
      <w:r w:rsidR="0032274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должна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быть выражена в </w:t>
      </w:r>
      <w:r w:rsidR="0032274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валюте, указанной Заказчиком </w:t>
      </w:r>
      <w:r w:rsidR="00322740" w:rsidRPr="006D3159">
        <w:rPr>
          <w:rFonts w:ascii="Times New Roman" w:hAnsi="Times New Roman"/>
          <w:color w:val="000000" w:themeColor="text1"/>
          <w:sz w:val="24"/>
          <w:szCs w:val="24"/>
        </w:rPr>
        <w:t>при создании Заявки на проведение ТЗП (п.6.2.5)</w:t>
      </w:r>
      <w:r w:rsidR="00D1631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6D3159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D1631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случае указания в</w:t>
      </w:r>
      <w:r w:rsidR="00D16319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условных единицах (у.е.) – в иностранной валюте</w:t>
      </w:r>
      <w:r w:rsidR="006D3159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6D3159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Р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ублевый эквивалент Обеспечения определяется по курсу Банка России на день публикации Извещения о Торгах. Рублевый эквивалент цены Победителя в Торгах определяется по курсу Банка России на день завершения Торгов. Рублевый эквивалент ценового предложения выбранного </w:t>
      </w:r>
      <w:commentRangeStart w:id="450"/>
      <w:commentRangeStart w:id="451"/>
      <w:r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t>Поставщика</w:t>
      </w:r>
      <w:commentRangeEnd w:id="450"/>
      <w:r w:rsidR="003D02AF" w:rsidRPr="000418AA">
        <w:rPr>
          <w:rStyle w:val="afc"/>
          <w:rFonts w:ascii="Times New Roman" w:eastAsia="Times New Roman" w:hAnsi="Times New Roman" w:cs="Times New Roman"/>
          <w:color w:val="000000" w:themeColor="text1"/>
          <w:lang w:eastAsia="ru-RU"/>
        </w:rPr>
        <w:commentReference w:id="450"/>
      </w:r>
      <w:r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</w:t>
      </w:r>
      <w:r w:rsidR="005168E3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t>иных закупочных процедурах</w:t>
      </w:r>
      <w:r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определяется по курсу Банка России на день выбора данного Поставщика.</w:t>
      </w:r>
      <w:commentRangeEnd w:id="451"/>
      <w:r w:rsidR="00935312" w:rsidRPr="000418AA">
        <w:rPr>
          <w:rStyle w:val="afc"/>
          <w:rFonts w:ascii="Times New Roman" w:eastAsia="Times New Roman" w:hAnsi="Times New Roman" w:cs="Times New Roman"/>
          <w:color w:val="000000" w:themeColor="text1"/>
          <w:lang w:eastAsia="ru-RU"/>
        </w:rPr>
        <w:commentReference w:id="451"/>
      </w:r>
    </w:p>
    <w:p w14:paraId="5EB18A1F" w14:textId="77777777" w:rsidR="003F28E0" w:rsidRPr="00D610F2" w:rsidRDefault="003F28E0" w:rsidP="003F28E0">
      <w:pPr>
        <w:numPr>
          <w:ilvl w:val="1"/>
          <w:numId w:val="29"/>
        </w:numPr>
        <w:tabs>
          <w:tab w:val="num" w:pos="1142"/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том случае, если это 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установлено требованиями законодательства Российской Федерации или требованиями Заказчика, Участник должен приложить к Заявке или Предложению в электронном виде следующие документы или их копии:</w:t>
      </w:r>
    </w:p>
    <w:p w14:paraId="5C0CACCA" w14:textId="5D1687FF" w:rsidR="003F28E0" w:rsidRPr="006D3159" w:rsidRDefault="003F28E0" w:rsidP="00CE5BE6">
      <w:pPr>
        <w:pStyle w:val="af1"/>
        <w:numPr>
          <w:ilvl w:val="0"/>
          <w:numId w:val="178"/>
        </w:numPr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документы, подтверждающие соответствие Участников требованиям, предъявляемым законодательством Российской Федерации к лицам, осуществляющим поставки товаров, выполнение работ, оказание услуг, являющихся предметом </w:t>
      </w:r>
      <w:r w:rsidR="005168E3" w:rsidRPr="006D3159">
        <w:rPr>
          <w:rFonts w:ascii="Times New Roman" w:hAnsi="Times New Roman"/>
          <w:color w:val="000000" w:themeColor="text1"/>
          <w:sz w:val="24"/>
          <w:szCs w:val="24"/>
        </w:rPr>
        <w:t>ТЗП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6D4D9FF1" w14:textId="77777777" w:rsidR="003F28E0" w:rsidRPr="006D3159" w:rsidRDefault="003F28E0" w:rsidP="00CE5BE6">
      <w:pPr>
        <w:pStyle w:val="af1"/>
        <w:numPr>
          <w:ilvl w:val="0"/>
          <w:numId w:val="178"/>
        </w:numPr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документы, подтверждающие обладание Участниками исключительными правами на объекты интеллектуальной собственности, если в связи с исполнением Контракта Заказчик приобретает такие права;</w:t>
      </w:r>
    </w:p>
    <w:p w14:paraId="55FDC33B" w14:textId="77777777" w:rsidR="003F28E0" w:rsidRPr="006D3159" w:rsidRDefault="003F28E0" w:rsidP="00CE5BE6">
      <w:pPr>
        <w:pStyle w:val="af1"/>
        <w:numPr>
          <w:ilvl w:val="0"/>
          <w:numId w:val="178"/>
        </w:numPr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иные документы, указанные Заказчиком.</w:t>
      </w:r>
    </w:p>
    <w:p w14:paraId="033790D2" w14:textId="61A04329" w:rsidR="00F0228A" w:rsidRPr="006D3159" w:rsidRDefault="00F0228A" w:rsidP="00F0228A">
      <w:pPr>
        <w:pStyle w:val="af1"/>
        <w:numPr>
          <w:ilvl w:val="1"/>
          <w:numId w:val="29"/>
        </w:numPr>
        <w:tabs>
          <w:tab w:val="left" w:pos="85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 каждо</w:t>
      </w:r>
      <w:r w:rsidR="005168E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й закупочной процедуре </w:t>
      </w:r>
      <w:r w:rsidR="00153F0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(Конкурентный лист, Запрос предложений, Сопоставление коммерческих предложений)  </w:t>
      </w:r>
      <w:r w:rsidR="005168E3" w:rsidRPr="006D3159">
        <w:rPr>
          <w:rFonts w:ascii="Times New Roman" w:hAnsi="Times New Roman"/>
          <w:color w:val="000000" w:themeColor="text1"/>
          <w:sz w:val="24"/>
          <w:szCs w:val="24"/>
        </w:rPr>
        <w:t>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аждый Участник может подать несколько Предложений. </w:t>
      </w:r>
      <w:r w:rsidR="00AE330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 решению Заказчика в </w:t>
      </w:r>
      <w:r w:rsidR="005168E3" w:rsidRPr="006D3159">
        <w:rPr>
          <w:rFonts w:ascii="Times New Roman" w:hAnsi="Times New Roman"/>
          <w:color w:val="000000" w:themeColor="text1"/>
          <w:sz w:val="24"/>
          <w:szCs w:val="24"/>
        </w:rPr>
        <w:t>процедуре</w:t>
      </w:r>
      <w:r w:rsidR="00AE330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может быть установлено требование подачи только одного Предложения от Участника.</w:t>
      </w:r>
    </w:p>
    <w:p w14:paraId="05BB685D" w14:textId="77777777" w:rsidR="003F28E0" w:rsidRPr="006D3159" w:rsidRDefault="00F0228A" w:rsidP="00F0228A">
      <w:pPr>
        <w:pStyle w:val="af1"/>
        <w:numPr>
          <w:ilvl w:val="1"/>
          <w:numId w:val="29"/>
        </w:numPr>
        <w:tabs>
          <w:tab w:val="left" w:pos="851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По каждому </w:t>
      </w:r>
      <w:r w:rsidR="00387BCE" w:rsidRPr="006D3159">
        <w:rPr>
          <w:rFonts w:ascii="Times New Roman" w:hAnsi="Times New Roman"/>
          <w:color w:val="000000" w:themeColor="text1"/>
          <w:sz w:val="24"/>
          <w:szCs w:val="24"/>
        </w:rPr>
        <w:t>виду Торгов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от каждого Участника принимается только одна Заявка.</w:t>
      </w:r>
    </w:p>
    <w:p w14:paraId="019F6160" w14:textId="77777777" w:rsidR="003F28E0" w:rsidRPr="006D3159" w:rsidRDefault="003F28E0" w:rsidP="00F0228A">
      <w:pPr>
        <w:numPr>
          <w:ilvl w:val="1"/>
          <w:numId w:val="29"/>
        </w:numPr>
        <w:tabs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 Торгов имеет право отозвать свою Заявку в любое время до начала проведения Торгов.</w:t>
      </w:r>
    </w:p>
    <w:p w14:paraId="5A676313" w14:textId="38651B17" w:rsidR="003F28E0" w:rsidRPr="006D3159" w:rsidRDefault="003F28E0" w:rsidP="00F0228A">
      <w:pPr>
        <w:numPr>
          <w:ilvl w:val="1"/>
          <w:numId w:val="29"/>
        </w:numPr>
        <w:tabs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Участник </w:t>
      </w:r>
      <w:r w:rsidR="00157BF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закупочной процедуры (Конкурентный лист, Запрос предложений, Сопоставление коммерческих предложений)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имеет право отозвать или изменить свое Предложение в любой момент до завершения времени подачи Предложений.</w:t>
      </w:r>
    </w:p>
    <w:p w14:paraId="4B50BE3A" w14:textId="77777777" w:rsidR="003F28E0" w:rsidRPr="006D3159" w:rsidRDefault="003F28E0" w:rsidP="00F0228A">
      <w:pPr>
        <w:numPr>
          <w:ilvl w:val="1"/>
          <w:numId w:val="29"/>
        </w:numPr>
        <w:tabs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 подтверждении Заявок и Предложений Участники извещаются по электронной почте. </w:t>
      </w:r>
    </w:p>
    <w:p w14:paraId="739E8BD0" w14:textId="77777777" w:rsidR="00D40DF4" w:rsidRPr="006D3159" w:rsidRDefault="00756455" w:rsidP="00F0228A">
      <w:pPr>
        <w:numPr>
          <w:ilvl w:val="1"/>
          <w:numId w:val="29"/>
        </w:numPr>
        <w:tabs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Сумма </w:t>
      </w:r>
      <w:r w:rsidR="00D40DF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Заявки</w:t>
      </w:r>
      <w:r w:rsidR="00CE6DB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или Предложения</w:t>
      </w:r>
      <w:r w:rsidR="00D40DF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участие </w:t>
      </w:r>
      <w:r w:rsidR="0013256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Участника </w:t>
      </w:r>
      <w:r w:rsidR="00D40DF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ТЗП без взимания платы (малая закупка </w:t>
      </w:r>
      <w:r w:rsidR="00D40DF4" w:rsidRPr="006D315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free</w:t>
      </w:r>
      <w:r w:rsidR="00D40DF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 не может быть выше предельного значения, указанного в Системе.</w:t>
      </w:r>
    </w:p>
    <w:p w14:paraId="2466951D" w14:textId="77777777" w:rsidR="00CB03D8" w:rsidRPr="006D3159" w:rsidRDefault="00CB03D8" w:rsidP="00CB03D8">
      <w:pPr>
        <w:pStyle w:val="2"/>
        <w:numPr>
          <w:ilvl w:val="0"/>
          <w:numId w:val="62"/>
        </w:numPr>
        <w:tabs>
          <w:tab w:val="left" w:pos="1276"/>
        </w:tabs>
        <w:ind w:hanging="72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bookmarkStart w:id="452" w:name="_Toc44944861"/>
      <w:r w:rsidRPr="006D3159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>Подача запроса разъяснений ТЗП по 223-ФЗ</w:t>
      </w:r>
      <w:bookmarkEnd w:id="452"/>
      <w:r w:rsidRPr="006D3159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0E733867" w14:textId="77777777" w:rsidR="000908F8" w:rsidRPr="006D3159" w:rsidRDefault="00CB03D8" w:rsidP="007A6E8F">
      <w:pPr>
        <w:pStyle w:val="af1"/>
        <w:numPr>
          <w:ilvl w:val="2"/>
          <w:numId w:val="196"/>
        </w:numPr>
        <w:tabs>
          <w:tab w:val="left" w:pos="0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Направление Участником ТЗП по 223-ФЗ запроса о даче разъяснений положений извещения о закупк</w:t>
      </w:r>
      <w:r w:rsidR="000908F8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(или) документации о ней</w:t>
      </w:r>
      <w:r w:rsidR="00DB57C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(далее – З</w:t>
      </w:r>
      <w:r w:rsidR="000908F8" w:rsidRPr="006D3159">
        <w:rPr>
          <w:rFonts w:ascii="Times New Roman" w:hAnsi="Times New Roman"/>
          <w:color w:val="000000" w:themeColor="text1"/>
          <w:sz w:val="24"/>
          <w:szCs w:val="24"/>
        </w:rPr>
        <w:t>апрос разъяснений)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осуществляется</w:t>
      </w:r>
      <w:r w:rsidR="000908F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электронной форме через функционал Системы непосредственно на странице ТЗП в Системе. </w:t>
      </w:r>
    </w:p>
    <w:p w14:paraId="75478A1A" w14:textId="77777777" w:rsidR="00CB03D8" w:rsidRPr="006D3159" w:rsidRDefault="000908F8" w:rsidP="007A6E8F">
      <w:pPr>
        <w:pStyle w:val="af1"/>
        <w:numPr>
          <w:ilvl w:val="2"/>
          <w:numId w:val="196"/>
        </w:numPr>
        <w:tabs>
          <w:tab w:val="left" w:pos="0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При направлении Запрос разъяснений подписывается УКЭП Пользователя</w:t>
      </w:r>
      <w:r w:rsidR="002D1143" w:rsidRPr="006D3159">
        <w:rPr>
          <w:rFonts w:ascii="Times New Roman" w:hAnsi="Times New Roman"/>
          <w:color w:val="000000" w:themeColor="text1"/>
          <w:sz w:val="24"/>
          <w:szCs w:val="24"/>
        </w:rPr>
        <w:t>, имеющего право действовать от имени Клиента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 аккредитованного в Системе.</w:t>
      </w:r>
    </w:p>
    <w:p w14:paraId="5489FA9C" w14:textId="77777777" w:rsidR="000908F8" w:rsidRPr="006D3159" w:rsidRDefault="000908F8" w:rsidP="007A6E8F">
      <w:pPr>
        <w:pStyle w:val="af1"/>
        <w:numPr>
          <w:ilvl w:val="2"/>
          <w:numId w:val="196"/>
        </w:numPr>
        <w:tabs>
          <w:tab w:val="left" w:pos="0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Оператор </w:t>
      </w:r>
      <w:r w:rsidR="002D114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уведомляет Заказчика о поступившем </w:t>
      </w:r>
      <w:r w:rsidR="00DB57C4" w:rsidRPr="006D3159">
        <w:rPr>
          <w:rFonts w:ascii="Times New Roman" w:hAnsi="Times New Roman"/>
          <w:color w:val="000000" w:themeColor="text1"/>
          <w:sz w:val="24"/>
          <w:szCs w:val="24"/>
        </w:rPr>
        <w:t>З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апрос</w:t>
      </w:r>
      <w:r w:rsidR="002D1143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разъяснений</w:t>
      </w:r>
      <w:r w:rsidR="002D114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без указаний сведений об Участнике, направившим Запрос разъяснений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</w:t>
      </w:r>
      <w:r w:rsidR="002D114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 также публикует информацию о поступившем </w:t>
      </w:r>
      <w:r w:rsidR="00DB57C4" w:rsidRPr="006D3159">
        <w:rPr>
          <w:rFonts w:ascii="Times New Roman" w:hAnsi="Times New Roman"/>
          <w:color w:val="000000" w:themeColor="text1"/>
          <w:sz w:val="24"/>
          <w:szCs w:val="24"/>
        </w:rPr>
        <w:t>З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апросе</w:t>
      </w:r>
      <w:r w:rsidR="002D114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разъяснений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на странице ТЗП в Системе.</w:t>
      </w:r>
    </w:p>
    <w:p w14:paraId="4C60138E" w14:textId="77777777" w:rsidR="003D7170" w:rsidRPr="006D3159" w:rsidRDefault="000908F8" w:rsidP="007A6E8F">
      <w:pPr>
        <w:pStyle w:val="af1"/>
        <w:numPr>
          <w:ilvl w:val="2"/>
          <w:numId w:val="196"/>
        </w:numPr>
        <w:tabs>
          <w:tab w:val="left" w:pos="0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B560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Разъяснение положений документации о ТЗП осуществляется Заказчиком в сроки,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предусмотренные действующим законодательством, путем их </w:t>
      </w:r>
      <w:r w:rsidR="002D1143" w:rsidRPr="006D3159">
        <w:rPr>
          <w:rFonts w:ascii="Times New Roman" w:hAnsi="Times New Roman"/>
          <w:color w:val="000000" w:themeColor="text1"/>
          <w:sz w:val="24"/>
          <w:szCs w:val="24"/>
        </w:rPr>
        <w:t>размещения на ЭТП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CDB031C" w14:textId="77777777" w:rsidR="000908F8" w:rsidRPr="006D3159" w:rsidRDefault="003B560F" w:rsidP="007A6E8F">
      <w:pPr>
        <w:pStyle w:val="af1"/>
        <w:numPr>
          <w:ilvl w:val="2"/>
          <w:numId w:val="196"/>
        </w:numPr>
        <w:tabs>
          <w:tab w:val="left" w:pos="0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Оператор после получения разъяснений </w:t>
      </w:r>
      <w:r w:rsidR="00936F0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от Заказчика 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размещает указанную информацию на странице </w:t>
      </w:r>
      <w:r w:rsidR="004F2C23" w:rsidRPr="006D3159">
        <w:rPr>
          <w:rFonts w:ascii="Times New Roman" w:hAnsi="Times New Roman"/>
          <w:color w:val="000000" w:themeColor="text1"/>
          <w:sz w:val="24"/>
          <w:szCs w:val="24"/>
        </w:rPr>
        <w:t>ТЗП в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Системе, направляет уведомление о разъяснениях всем участникам ТЗП, подавшим заявки на участие в ней, уведомление об указанных разъяснениях также лицу, направившему запрос о даче разъяснений по адресам электронной почты, указанным этими </w:t>
      </w:r>
      <w:r w:rsidR="004F2C23" w:rsidRPr="006D3159">
        <w:rPr>
          <w:rFonts w:ascii="Times New Roman" w:hAnsi="Times New Roman"/>
          <w:color w:val="000000" w:themeColor="text1"/>
          <w:sz w:val="24"/>
          <w:szCs w:val="24"/>
        </w:rPr>
        <w:t>У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частниками </w:t>
      </w:r>
      <w:r w:rsidR="004F2C2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(Клиентами) 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аккредитации на </w:t>
      </w:r>
      <w:r w:rsidR="004F2C23" w:rsidRPr="006D3159">
        <w:rPr>
          <w:rFonts w:ascii="Times New Roman" w:hAnsi="Times New Roman"/>
          <w:color w:val="000000" w:themeColor="text1"/>
          <w:sz w:val="24"/>
          <w:szCs w:val="24"/>
        </w:rPr>
        <w:t>ЭТП и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ли этим лицом при направлении </w:t>
      </w:r>
      <w:r w:rsidR="002D1143" w:rsidRPr="006D3159">
        <w:rPr>
          <w:rFonts w:ascii="Times New Roman" w:hAnsi="Times New Roman"/>
          <w:color w:val="000000" w:themeColor="text1"/>
          <w:sz w:val="24"/>
          <w:szCs w:val="24"/>
        </w:rPr>
        <w:t>З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>апроса</w:t>
      </w:r>
      <w:r w:rsidR="002D114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разъяснений</w:t>
      </w:r>
      <w:r w:rsidR="003D7170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12F874" w14:textId="77777777" w:rsidR="00D40DF4" w:rsidRPr="006D3159" w:rsidRDefault="00D40DF4" w:rsidP="008B0DDB">
      <w:pPr>
        <w:tabs>
          <w:tab w:val="left" w:pos="1134"/>
        </w:tabs>
        <w:spacing w:before="60"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D24539" w14:textId="77777777" w:rsidR="003F28E0" w:rsidRPr="006D3159" w:rsidRDefault="003F28E0" w:rsidP="003F28E0">
      <w:pPr>
        <w:pStyle w:val="1"/>
        <w:spacing w:before="120" w:after="120"/>
        <w:ind w:left="0"/>
        <w:jc w:val="center"/>
        <w:rPr>
          <w:rFonts w:ascii="Times New Roman" w:hAnsi="Times New Roman"/>
          <w:color w:val="000000" w:themeColor="text1"/>
        </w:rPr>
      </w:pPr>
      <w:bookmarkStart w:id="453" w:name="_Toc507585250"/>
      <w:bookmarkStart w:id="454" w:name="_Toc513194837"/>
      <w:bookmarkStart w:id="455" w:name="_Toc514063010"/>
      <w:bookmarkStart w:id="456" w:name="_Toc514915234"/>
      <w:bookmarkStart w:id="457" w:name="_Toc514916187"/>
      <w:bookmarkStart w:id="458" w:name="_Toc514917358"/>
      <w:bookmarkStart w:id="459" w:name="_Toc515013560"/>
      <w:bookmarkStart w:id="460" w:name="_Toc515290753"/>
      <w:bookmarkStart w:id="461" w:name="_Toc516662790"/>
      <w:bookmarkStart w:id="462" w:name="_Toc420055759"/>
      <w:bookmarkStart w:id="463" w:name="_Toc420055856"/>
      <w:bookmarkStart w:id="464" w:name="_Toc420056334"/>
      <w:bookmarkStart w:id="465" w:name="_Toc420055760"/>
      <w:bookmarkStart w:id="466" w:name="_Toc420055857"/>
      <w:bookmarkStart w:id="467" w:name="_Toc420056335"/>
      <w:bookmarkStart w:id="468" w:name="_Toc420055761"/>
      <w:bookmarkStart w:id="469" w:name="_Toc420055858"/>
      <w:bookmarkStart w:id="470" w:name="_Toc420056336"/>
      <w:bookmarkStart w:id="471" w:name="_Toc420055762"/>
      <w:bookmarkStart w:id="472" w:name="_Toc420055859"/>
      <w:bookmarkStart w:id="473" w:name="_Toc420056337"/>
      <w:bookmarkStart w:id="474" w:name="_Toc420055763"/>
      <w:bookmarkStart w:id="475" w:name="_Toc420055860"/>
      <w:bookmarkStart w:id="476" w:name="_Toc420056338"/>
      <w:bookmarkStart w:id="477" w:name="_Toc420055764"/>
      <w:bookmarkStart w:id="478" w:name="_Toc420055861"/>
      <w:bookmarkStart w:id="479" w:name="_Toc420056339"/>
      <w:bookmarkStart w:id="480" w:name="_Toc420055765"/>
      <w:bookmarkStart w:id="481" w:name="_Toc420055862"/>
      <w:bookmarkStart w:id="482" w:name="_Toc420056340"/>
      <w:bookmarkStart w:id="483" w:name="_Toc420055766"/>
      <w:bookmarkStart w:id="484" w:name="_Toc420055863"/>
      <w:bookmarkStart w:id="485" w:name="_Toc420056341"/>
      <w:bookmarkStart w:id="486" w:name="_Toc420055788"/>
      <w:bookmarkStart w:id="487" w:name="_Toc420055885"/>
      <w:bookmarkStart w:id="488" w:name="_Toc420056363"/>
      <w:bookmarkStart w:id="489" w:name="_Toc420055789"/>
      <w:bookmarkStart w:id="490" w:name="_Toc420055886"/>
      <w:bookmarkStart w:id="491" w:name="_Toc420056364"/>
      <w:bookmarkStart w:id="492" w:name="_Toc420055790"/>
      <w:bookmarkStart w:id="493" w:name="_Toc420055887"/>
      <w:bookmarkStart w:id="494" w:name="_Toc420056365"/>
      <w:bookmarkStart w:id="495" w:name="_Toc420055791"/>
      <w:bookmarkStart w:id="496" w:name="_Toc420055888"/>
      <w:bookmarkStart w:id="497" w:name="_Toc420056366"/>
      <w:bookmarkStart w:id="498" w:name="_Toc420055792"/>
      <w:bookmarkStart w:id="499" w:name="_Toc420055889"/>
      <w:bookmarkStart w:id="500" w:name="_Toc420056367"/>
      <w:bookmarkStart w:id="501" w:name="_Toc420055793"/>
      <w:bookmarkStart w:id="502" w:name="_Toc420055890"/>
      <w:bookmarkStart w:id="503" w:name="_Toc420056368"/>
      <w:bookmarkStart w:id="504" w:name="_Toc420055794"/>
      <w:bookmarkStart w:id="505" w:name="_Toc420055891"/>
      <w:bookmarkStart w:id="506" w:name="_Toc420056369"/>
      <w:bookmarkStart w:id="507" w:name="_Toc420055795"/>
      <w:bookmarkStart w:id="508" w:name="_Toc420055892"/>
      <w:bookmarkStart w:id="509" w:name="_Toc420056370"/>
      <w:bookmarkStart w:id="510" w:name="_Toc420055796"/>
      <w:bookmarkStart w:id="511" w:name="_Toc420055893"/>
      <w:bookmarkStart w:id="512" w:name="_Toc420056371"/>
      <w:bookmarkStart w:id="513" w:name="_Toc420055797"/>
      <w:bookmarkStart w:id="514" w:name="_Toc420055894"/>
      <w:bookmarkStart w:id="515" w:name="_Toc420056372"/>
      <w:bookmarkStart w:id="516" w:name="_Toc257724695"/>
      <w:bookmarkStart w:id="517" w:name="_Toc4494486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r w:rsidRPr="006D3159">
        <w:rPr>
          <w:rFonts w:ascii="Times New Roman" w:hAnsi="Times New Roman"/>
          <w:color w:val="000000" w:themeColor="text1"/>
        </w:rPr>
        <w:t>Аукцион</w:t>
      </w:r>
      <w:bookmarkEnd w:id="516"/>
      <w:r w:rsidRPr="006D3159">
        <w:rPr>
          <w:rFonts w:ascii="Times New Roman" w:hAnsi="Times New Roman"/>
          <w:color w:val="000000" w:themeColor="text1"/>
        </w:rPr>
        <w:t xml:space="preserve"> </w:t>
      </w:r>
      <w:r w:rsidR="006859F6" w:rsidRPr="006D3159">
        <w:rPr>
          <w:rFonts w:ascii="Times New Roman" w:hAnsi="Times New Roman"/>
          <w:color w:val="000000" w:themeColor="text1"/>
        </w:rPr>
        <w:t>на закупку товаров, работ, услуг</w:t>
      </w:r>
      <w:r w:rsidR="00125381" w:rsidRPr="006D3159">
        <w:rPr>
          <w:rFonts w:ascii="Times New Roman" w:hAnsi="Times New Roman"/>
          <w:color w:val="000000" w:themeColor="text1"/>
        </w:rPr>
        <w:t xml:space="preserve"> в Секторе Корпоративные закупки</w:t>
      </w:r>
      <w:bookmarkEnd w:id="517"/>
    </w:p>
    <w:p w14:paraId="28B64F56" w14:textId="77777777" w:rsidR="003F28E0" w:rsidRPr="006D3159" w:rsidRDefault="003F28E0" w:rsidP="00464176">
      <w:pPr>
        <w:pStyle w:val="af1"/>
        <w:numPr>
          <w:ilvl w:val="1"/>
          <w:numId w:val="30"/>
        </w:numPr>
        <w:tabs>
          <w:tab w:val="left" w:pos="1260"/>
        </w:tabs>
        <w:spacing w:before="60" w:after="60"/>
        <w:ind w:hanging="191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Общие положения о проведении Аукциона.</w:t>
      </w:r>
    </w:p>
    <w:p w14:paraId="750E4F7C" w14:textId="77777777" w:rsidR="003F28E0" w:rsidRPr="006D3159" w:rsidRDefault="003F28E0" w:rsidP="00C62813">
      <w:pPr>
        <w:numPr>
          <w:ilvl w:val="2"/>
          <w:numId w:val="76"/>
        </w:numPr>
        <w:tabs>
          <w:tab w:val="left" w:pos="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Аукцион проводится только по одному Лоту.</w:t>
      </w:r>
      <w:r w:rsidR="00262FC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 этом Лот должен включать полное количество товаров и услуг, которое Заказчик должен будет купить у Победителя Аукциона.  </w:t>
      </w:r>
    </w:p>
    <w:p w14:paraId="410C3F8F" w14:textId="77777777" w:rsidR="003F28E0" w:rsidRPr="006D3159" w:rsidRDefault="003F28E0" w:rsidP="00C62813">
      <w:pPr>
        <w:numPr>
          <w:ilvl w:val="2"/>
          <w:numId w:val="76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Одновременно в Системе может проводиться неограниченное количество Аукционов.</w:t>
      </w:r>
    </w:p>
    <w:p w14:paraId="0DEF2000" w14:textId="77777777" w:rsidR="003F28E0" w:rsidRPr="006D3159" w:rsidRDefault="003F28E0" w:rsidP="00C62813">
      <w:pPr>
        <w:numPr>
          <w:ilvl w:val="2"/>
          <w:numId w:val="76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Начало проведения Аукциона и время поступления ценовых предложений Участников определяется по времени Системы. </w:t>
      </w:r>
    </w:p>
    <w:p w14:paraId="29AB6BAE" w14:textId="77777777" w:rsidR="003F28E0" w:rsidRPr="006D3159" w:rsidRDefault="003F28E0" w:rsidP="00C62813">
      <w:pPr>
        <w:pStyle w:val="af1"/>
        <w:numPr>
          <w:ilvl w:val="2"/>
          <w:numId w:val="76"/>
        </w:numPr>
        <w:tabs>
          <w:tab w:val="left" w:pos="0"/>
        </w:tabs>
        <w:spacing w:before="60" w:after="60"/>
        <w:ind w:left="0" w:firstLine="720"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eastAsia="Times New Roman" w:hAnsi="Times New Roman"/>
          <w:color w:val="000000" w:themeColor="text1"/>
          <w:sz w:val="24"/>
          <w:szCs w:val="24"/>
        </w:rPr>
        <w:t>В извещении о проведении Аукциона в Открытой части Системы указывается:</w:t>
      </w:r>
    </w:p>
    <w:p w14:paraId="304EB739" w14:textId="77777777" w:rsidR="003979DB" w:rsidRPr="006D3159" w:rsidRDefault="003979DB" w:rsidP="00CB03D8">
      <w:pPr>
        <w:numPr>
          <w:ilvl w:val="0"/>
          <w:numId w:val="5"/>
        </w:numPr>
        <w:tabs>
          <w:tab w:val="left" w:pos="0"/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наименование Заказчика;</w:t>
      </w:r>
    </w:p>
    <w:p w14:paraId="56D7C459" w14:textId="77777777" w:rsidR="003979DB" w:rsidRPr="006D3159" w:rsidRDefault="003979DB" w:rsidP="00CB03D8">
      <w:pPr>
        <w:numPr>
          <w:ilvl w:val="0"/>
          <w:numId w:val="5"/>
        </w:numPr>
        <w:tabs>
          <w:tab w:val="left" w:pos="0"/>
          <w:tab w:val="left" w:pos="993"/>
          <w:tab w:val="left" w:pos="1134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дата, время, место проведения Аукциона;</w:t>
      </w:r>
    </w:p>
    <w:p w14:paraId="2E945E7A" w14:textId="77777777" w:rsidR="003979DB" w:rsidRPr="006D3159" w:rsidRDefault="003979DB" w:rsidP="00CB03D8">
      <w:pPr>
        <w:numPr>
          <w:ilvl w:val="0"/>
          <w:numId w:val="5"/>
        </w:numPr>
        <w:tabs>
          <w:tab w:val="left" w:pos="0"/>
          <w:tab w:val="left" w:pos="993"/>
          <w:tab w:val="left" w:pos="1134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предмет торгов;</w:t>
      </w:r>
    </w:p>
    <w:p w14:paraId="0CF9477D" w14:textId="77777777" w:rsidR="003979DB" w:rsidRPr="006D3159" w:rsidRDefault="003979DB" w:rsidP="00CB03D8">
      <w:pPr>
        <w:numPr>
          <w:ilvl w:val="0"/>
          <w:numId w:val="5"/>
        </w:numPr>
        <w:tabs>
          <w:tab w:val="left" w:pos="0"/>
          <w:tab w:val="left" w:pos="993"/>
          <w:tab w:val="left" w:pos="1134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указание на электронную форму торгов и порядке их проведения;</w:t>
      </w:r>
    </w:p>
    <w:p w14:paraId="52383FBB" w14:textId="77777777" w:rsidR="003979DB" w:rsidRPr="006D3159" w:rsidRDefault="003979DB" w:rsidP="00CB03D8">
      <w:pPr>
        <w:numPr>
          <w:ilvl w:val="0"/>
          <w:numId w:val="5"/>
        </w:numPr>
        <w:tabs>
          <w:tab w:val="left" w:pos="0"/>
          <w:tab w:val="left" w:pos="993"/>
          <w:tab w:val="left" w:pos="1134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начальная цена Лота;</w:t>
      </w:r>
    </w:p>
    <w:p w14:paraId="52F1C10C" w14:textId="77777777" w:rsidR="003979DB" w:rsidRPr="006D3159" w:rsidRDefault="003979DB" w:rsidP="00CB03D8">
      <w:pPr>
        <w:numPr>
          <w:ilvl w:val="0"/>
          <w:numId w:val="5"/>
        </w:numPr>
        <w:tabs>
          <w:tab w:val="left" w:pos="0"/>
          <w:tab w:val="left" w:pos="993"/>
          <w:tab w:val="left" w:pos="1134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проект Контракта;</w:t>
      </w:r>
    </w:p>
    <w:p w14:paraId="1F87DA94" w14:textId="77777777" w:rsidR="003979DB" w:rsidRPr="006D3159" w:rsidRDefault="003979DB" w:rsidP="003979DB">
      <w:pPr>
        <w:numPr>
          <w:ilvl w:val="0"/>
          <w:numId w:val="5"/>
        </w:numPr>
        <w:tabs>
          <w:tab w:val="left" w:pos="0"/>
          <w:tab w:val="left" w:pos="993"/>
          <w:tab w:val="left" w:pos="1134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размер Обеспечения.</w:t>
      </w:r>
    </w:p>
    <w:p w14:paraId="39D924DA" w14:textId="77777777" w:rsidR="003F28E0" w:rsidRPr="006D3159" w:rsidRDefault="003F28E0" w:rsidP="00C62813">
      <w:pPr>
        <w:numPr>
          <w:ilvl w:val="2"/>
          <w:numId w:val="76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Во время проведения Аукциона Участник может изменять своё ценовое предложение в сторону понижения или повышения, в зависимости от вида Аукциона.</w:t>
      </w:r>
    </w:p>
    <w:p w14:paraId="5A6784CD" w14:textId="77777777" w:rsidR="003F28E0" w:rsidRPr="006D3159" w:rsidRDefault="003F28E0" w:rsidP="00C62813">
      <w:pPr>
        <w:numPr>
          <w:ilvl w:val="2"/>
          <w:numId w:val="76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Ценовое предложение Участника фиксируется с точностью до 0,01 (одной сотой) единицы валюты Аукциона.</w:t>
      </w:r>
    </w:p>
    <w:p w14:paraId="505EA2DC" w14:textId="77777777" w:rsidR="003F28E0" w:rsidRPr="006D3159" w:rsidRDefault="003F28E0" w:rsidP="00C62813">
      <w:pPr>
        <w:numPr>
          <w:ilvl w:val="2"/>
          <w:numId w:val="76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Аукцион проводится путем снижения начальной цены Лота, указанной Заказчиком на «шаг аукциона», размер которого рассчитывается следующим образом:</w:t>
      </w:r>
    </w:p>
    <w:p w14:paraId="6C7F79D4" w14:textId="4486AB3E" w:rsidR="00064FBD" w:rsidRPr="006D3159" w:rsidDel="0003044B" w:rsidRDefault="00064FBD" w:rsidP="00200FA5">
      <w:pPr>
        <w:tabs>
          <w:tab w:val="left" w:pos="0"/>
        </w:tabs>
        <w:spacing w:before="60" w:after="60" w:line="240" w:lineRule="auto"/>
        <w:ind w:left="720"/>
        <w:jc w:val="both"/>
        <w:rPr>
          <w:del w:id="518" w:author="Саржанов Руслан Рамисович" w:date="2020-07-06T09:53:00Z"/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W w:w="90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22"/>
        <w:gridCol w:w="2817"/>
      </w:tblGrid>
      <w:tr w:rsidR="003F63E4" w:rsidRPr="006D3159" w14:paraId="14EAAD9A" w14:textId="77777777" w:rsidTr="003F28E0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0AA08" w14:textId="77777777" w:rsidR="003F28E0" w:rsidRPr="006D3159" w:rsidRDefault="003F28E0" w:rsidP="003F28E0">
            <w:pPr>
              <w:pStyle w:val="ae"/>
              <w:spacing w:before="60" w:after="60"/>
              <w:ind w:firstLine="18"/>
              <w:jc w:val="center"/>
              <w:rPr>
                <w:rFonts w:eastAsia="Calibri"/>
                <w:b/>
                <w:color w:val="000000" w:themeColor="text1"/>
              </w:rPr>
            </w:pPr>
            <w:r w:rsidRPr="006D3159">
              <w:rPr>
                <w:rFonts w:eastAsia="Calibri"/>
                <w:b/>
                <w:color w:val="000000" w:themeColor="text1"/>
              </w:rPr>
              <w:t>Начальная цена Лота, установленная Заказчиком в Аукционе, руб. (без НДС)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7B86B" w14:textId="77777777" w:rsidR="003F28E0" w:rsidRPr="006D3159" w:rsidRDefault="003F28E0" w:rsidP="003F28E0">
            <w:pPr>
              <w:pStyle w:val="ae"/>
              <w:spacing w:before="60" w:after="60"/>
              <w:ind w:firstLine="33"/>
              <w:jc w:val="center"/>
              <w:rPr>
                <w:rFonts w:eastAsia="Calibri"/>
                <w:b/>
                <w:color w:val="000000" w:themeColor="text1"/>
              </w:rPr>
            </w:pPr>
            <w:r w:rsidRPr="006D3159">
              <w:rPr>
                <w:rFonts w:eastAsia="Calibri"/>
                <w:b/>
                <w:color w:val="000000" w:themeColor="text1"/>
              </w:rPr>
              <w:t>Размер «шага аукциона», %</w:t>
            </w:r>
          </w:p>
        </w:tc>
      </w:tr>
      <w:tr w:rsidR="003F63E4" w:rsidRPr="006D3159" w14:paraId="4B783DAC" w14:textId="77777777" w:rsidTr="003F28E0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2A06D" w14:textId="77777777" w:rsidR="003F28E0" w:rsidRPr="006D3159" w:rsidRDefault="003F28E0" w:rsidP="003F28E0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свыше 5 000 000,01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120E9" w14:textId="77777777" w:rsidR="003F28E0" w:rsidRPr="006D3159" w:rsidRDefault="003F28E0" w:rsidP="00450135">
            <w:pPr>
              <w:pStyle w:val="ae"/>
              <w:spacing w:before="60" w:after="60"/>
              <w:jc w:val="center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0,1</w:t>
            </w:r>
          </w:p>
        </w:tc>
      </w:tr>
      <w:tr w:rsidR="003F63E4" w:rsidRPr="006D3159" w14:paraId="53D1C8FD" w14:textId="77777777" w:rsidTr="003F28E0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2BDB5" w14:textId="77777777" w:rsidR="003F28E0" w:rsidRPr="006D3159" w:rsidRDefault="008C54C2" w:rsidP="003F28E0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от</w:t>
            </w:r>
            <w:r w:rsidR="003F28E0" w:rsidRPr="006D3159">
              <w:rPr>
                <w:rFonts w:eastAsia="Calibri"/>
                <w:color w:val="000000" w:themeColor="text1"/>
              </w:rPr>
              <w:t xml:space="preserve"> 3 000 000,01 до 5 000 000,00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94BADF" w14:textId="77777777" w:rsidR="003F28E0" w:rsidRPr="00D610F2" w:rsidRDefault="003F28E0" w:rsidP="00450135">
            <w:pPr>
              <w:pStyle w:val="ae"/>
              <w:spacing w:before="60" w:after="60"/>
              <w:jc w:val="center"/>
              <w:rPr>
                <w:rFonts w:eastAsia="Calibri"/>
                <w:color w:val="000000" w:themeColor="text1"/>
              </w:rPr>
            </w:pPr>
            <w:r w:rsidRPr="00D610F2">
              <w:rPr>
                <w:rFonts w:eastAsia="Calibri"/>
                <w:color w:val="000000" w:themeColor="text1"/>
              </w:rPr>
              <w:t>0,2</w:t>
            </w:r>
          </w:p>
        </w:tc>
      </w:tr>
      <w:tr w:rsidR="003F63E4" w:rsidRPr="006D3159" w14:paraId="54A8C858" w14:textId="77777777" w:rsidTr="003F28E0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872CB" w14:textId="77777777" w:rsidR="003F28E0" w:rsidRPr="006D3159" w:rsidRDefault="003F28E0" w:rsidP="003F28E0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от 1 000 000,01 до 3 000 000,00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F8AA43" w14:textId="77777777" w:rsidR="003F28E0" w:rsidRPr="006D3159" w:rsidRDefault="003F28E0" w:rsidP="00450135">
            <w:pPr>
              <w:pStyle w:val="ae"/>
              <w:spacing w:before="60" w:after="60"/>
              <w:jc w:val="center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0,3</w:t>
            </w:r>
          </w:p>
        </w:tc>
      </w:tr>
      <w:tr w:rsidR="003F63E4" w:rsidRPr="006D3159" w14:paraId="2D6BB0DA" w14:textId="77777777" w:rsidTr="003F28E0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AC97C" w14:textId="77777777" w:rsidR="003F28E0" w:rsidRPr="006D3159" w:rsidRDefault="003F28E0" w:rsidP="003F28E0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от 500 000,01 до 1 000 000,00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B07B02" w14:textId="77777777" w:rsidR="003F28E0" w:rsidRPr="006D3159" w:rsidRDefault="003F28E0" w:rsidP="00450135">
            <w:pPr>
              <w:pStyle w:val="ae"/>
              <w:spacing w:before="60" w:after="60"/>
              <w:jc w:val="center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0,4</w:t>
            </w:r>
          </w:p>
        </w:tc>
      </w:tr>
      <w:tr w:rsidR="003F63E4" w:rsidRPr="006D3159" w14:paraId="7A932C13" w14:textId="77777777" w:rsidTr="003F28E0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C6CB8" w14:textId="77777777" w:rsidR="003F28E0" w:rsidRPr="006D3159" w:rsidRDefault="003F28E0" w:rsidP="003F28E0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от 100 000,01 до 500 000,00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39A4C" w14:textId="77777777" w:rsidR="003F28E0" w:rsidRPr="006D3159" w:rsidRDefault="003F28E0" w:rsidP="00450135">
            <w:pPr>
              <w:pStyle w:val="ae"/>
              <w:spacing w:before="60" w:after="60"/>
              <w:jc w:val="center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0,5</w:t>
            </w:r>
          </w:p>
        </w:tc>
      </w:tr>
      <w:tr w:rsidR="003F63E4" w:rsidRPr="006D3159" w14:paraId="2380C7AB" w14:textId="77777777" w:rsidTr="003F28E0">
        <w:trPr>
          <w:jc w:val="center"/>
        </w:trPr>
        <w:tc>
          <w:tcPr>
            <w:tcW w:w="6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EC644" w14:textId="77777777" w:rsidR="003F28E0" w:rsidRPr="006D3159" w:rsidRDefault="003F28E0" w:rsidP="003F28E0">
            <w:pPr>
              <w:pStyle w:val="ae"/>
              <w:spacing w:before="60" w:after="60"/>
              <w:ind w:firstLine="709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до 100 000 включительно</w:t>
            </w:r>
          </w:p>
        </w:tc>
        <w:tc>
          <w:tcPr>
            <w:tcW w:w="2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9182B" w14:textId="77777777" w:rsidR="003F28E0" w:rsidRPr="006D3159" w:rsidRDefault="003F28E0" w:rsidP="00450135">
            <w:pPr>
              <w:pStyle w:val="ae"/>
              <w:spacing w:before="60" w:after="60"/>
              <w:jc w:val="center"/>
              <w:rPr>
                <w:rFonts w:eastAsia="Calibri"/>
                <w:color w:val="000000" w:themeColor="text1"/>
              </w:rPr>
            </w:pPr>
            <w:r w:rsidRPr="006D3159">
              <w:rPr>
                <w:rFonts w:eastAsia="Calibri"/>
                <w:color w:val="000000" w:themeColor="text1"/>
              </w:rPr>
              <w:t>1</w:t>
            </w:r>
          </w:p>
        </w:tc>
      </w:tr>
    </w:tbl>
    <w:p w14:paraId="1E78BEBF" w14:textId="77777777" w:rsidR="003F28E0" w:rsidRPr="006D3159" w:rsidRDefault="003F28E0" w:rsidP="00C62813">
      <w:pPr>
        <w:numPr>
          <w:ilvl w:val="2"/>
          <w:numId w:val="76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 не может сделать более одного «шага аукциона» подряд.</w:t>
      </w:r>
    </w:p>
    <w:p w14:paraId="193A5947" w14:textId="77777777" w:rsidR="003F28E0" w:rsidRPr="00D610F2" w:rsidRDefault="003F28E0" w:rsidP="00C62813">
      <w:pPr>
        <w:numPr>
          <w:ilvl w:val="2"/>
          <w:numId w:val="76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Аукцион может проводиться с Предварительной квалификацией, 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которая осуществляется Заказчиком.</w:t>
      </w:r>
    </w:p>
    <w:p w14:paraId="6E7FB73E" w14:textId="77777777" w:rsidR="003F28E0" w:rsidRPr="00D610F2" w:rsidRDefault="003F28E0" w:rsidP="00C62813">
      <w:pPr>
        <w:pStyle w:val="af1"/>
        <w:numPr>
          <w:ilvl w:val="2"/>
          <w:numId w:val="76"/>
        </w:numPr>
        <w:tabs>
          <w:tab w:val="left" w:pos="0"/>
        </w:tabs>
        <w:spacing w:before="60" w:after="60"/>
        <w:ind w:left="0" w:firstLine="720"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eastAsia="Times New Roman" w:hAnsi="Times New Roman"/>
          <w:color w:val="000000" w:themeColor="text1"/>
          <w:sz w:val="24"/>
          <w:szCs w:val="24"/>
        </w:rPr>
        <w:t>К Аукциону с Предварительной квалификацией допускаются Участники, получившие подтверждение от Заказчика о соответствии его дополнительным требованиям.</w:t>
      </w:r>
    </w:p>
    <w:p w14:paraId="34A5C1CB" w14:textId="77777777" w:rsidR="003F28E0" w:rsidRPr="00D610F2" w:rsidRDefault="003F28E0" w:rsidP="00C62813">
      <w:pPr>
        <w:numPr>
          <w:ilvl w:val="2"/>
          <w:numId w:val="76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Форма проведения Аукциона может быть закрытой, т.е. состав Участников определяет Заказчик, при этом извещение в Открытой части Системы не публикуется. </w:t>
      </w:r>
    </w:p>
    <w:p w14:paraId="56085925" w14:textId="77777777" w:rsidR="003F28E0" w:rsidRPr="006D3159" w:rsidRDefault="003F28E0" w:rsidP="00C62813">
      <w:pPr>
        <w:pStyle w:val="af1"/>
        <w:numPr>
          <w:ilvl w:val="2"/>
          <w:numId w:val="76"/>
        </w:numPr>
        <w:tabs>
          <w:tab w:val="left" w:pos="0"/>
        </w:tabs>
        <w:spacing w:before="60" w:after="60"/>
        <w:ind w:left="0" w:firstLine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проведении Аукциона в закрытой форме после публикации Заявки Заказчику в режиме реального времени становится доступной информация о дате и времени подачи Заявок на участие от приглашённых Участников</w:t>
      </w:r>
      <w:r w:rsidR="00EB07B0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50B676" w14:textId="77777777" w:rsidR="003F28E0" w:rsidRPr="006D3159" w:rsidRDefault="003F28E0" w:rsidP="00C62813">
      <w:pPr>
        <w:pStyle w:val="af1"/>
        <w:numPr>
          <w:ilvl w:val="2"/>
          <w:numId w:val="76"/>
        </w:numPr>
        <w:tabs>
          <w:tab w:val="left" w:pos="0"/>
        </w:tabs>
        <w:spacing w:before="60" w:after="60"/>
        <w:ind w:left="0" w:firstLine="720"/>
        <w:jc w:val="both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bookmarkStart w:id="519" w:name="_Ref419886089"/>
      <w:r w:rsidRPr="006D3159">
        <w:rPr>
          <w:rFonts w:ascii="Times New Roman" w:eastAsia="Times New Roman" w:hAnsi="Times New Roman"/>
          <w:color w:val="000000" w:themeColor="text1"/>
          <w:sz w:val="24"/>
          <w:szCs w:val="24"/>
        </w:rPr>
        <w:t>По желанию Заказчика результаты Аукциона не публикуются в Открытой части Системы, но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доступны Заказчику и Участникам в Закрытой части Системы.</w:t>
      </w:r>
      <w:bookmarkEnd w:id="519"/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874946C" w14:textId="77777777" w:rsidR="003F28E0" w:rsidRPr="006D3159" w:rsidRDefault="003F28E0" w:rsidP="00C62813">
      <w:pPr>
        <w:numPr>
          <w:ilvl w:val="1"/>
          <w:numId w:val="76"/>
        </w:numPr>
        <w:tabs>
          <w:tab w:val="left" w:pos="0"/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Подведение итогов Аукциона.</w:t>
      </w:r>
    </w:p>
    <w:p w14:paraId="3B6EDEFB" w14:textId="77777777" w:rsidR="00E333C4" w:rsidRPr="006D3159" w:rsidRDefault="003F28E0" w:rsidP="006769F4">
      <w:pPr>
        <w:pStyle w:val="af1"/>
        <w:numPr>
          <w:ilvl w:val="2"/>
          <w:numId w:val="77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Аукцион считается состоявшимся, если Оператором подтверждены Заявки на участие от двух и более Участников и подано хотя бы одно ценовое предложение. Аукцион признается несостоявшимся в случае</w:t>
      </w:r>
      <w:r w:rsidR="00E333C4" w:rsidRPr="006D3159">
        <w:rPr>
          <w:rFonts w:ascii="Times New Roman" w:hAnsi="Times New Roman"/>
          <w:color w:val="000000" w:themeColor="text1"/>
          <w:sz w:val="24"/>
          <w:szCs w:val="24"/>
        </w:rPr>
        <w:t>, если:</w:t>
      </w:r>
    </w:p>
    <w:p w14:paraId="276D24AB" w14:textId="77777777" w:rsidR="00E333C4" w:rsidRPr="006D3159" w:rsidRDefault="00E333C4" w:rsidP="00CE5BE6">
      <w:pPr>
        <w:pStyle w:val="af1"/>
        <w:numPr>
          <w:ilvl w:val="0"/>
          <w:numId w:val="177"/>
        </w:numPr>
        <w:tabs>
          <w:tab w:val="left" w:pos="1276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не подано ни одной заявки на участие;</w:t>
      </w:r>
    </w:p>
    <w:p w14:paraId="212473AA" w14:textId="77777777" w:rsidR="00E333C4" w:rsidRPr="006D3159" w:rsidRDefault="003F28E0" w:rsidP="00CE5BE6">
      <w:pPr>
        <w:pStyle w:val="af1"/>
        <w:numPr>
          <w:ilvl w:val="0"/>
          <w:numId w:val="177"/>
        </w:numPr>
        <w:tabs>
          <w:tab w:val="left" w:pos="1276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Оператором подтверждена Заявка на участие только от одного Участника</w:t>
      </w:r>
      <w:r w:rsidR="00E333C4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0E75F570" w14:textId="77777777" w:rsidR="00FC0CF7" w:rsidRPr="006D3159" w:rsidRDefault="003F28E0" w:rsidP="00CE5BE6">
      <w:pPr>
        <w:pStyle w:val="af1"/>
        <w:numPr>
          <w:ilvl w:val="0"/>
          <w:numId w:val="177"/>
        </w:numPr>
        <w:tabs>
          <w:tab w:val="left" w:pos="1276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течение одного часа с момента начала проведения Аукциона не подано ни одного ценового предложения.</w:t>
      </w:r>
    </w:p>
    <w:p w14:paraId="5E557166" w14:textId="77777777" w:rsidR="003F28E0" w:rsidRPr="006D3159" w:rsidRDefault="003F28E0" w:rsidP="006769F4">
      <w:pPr>
        <w:pStyle w:val="af1"/>
        <w:numPr>
          <w:ilvl w:val="2"/>
          <w:numId w:val="77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Время завершения Аукциона автоматически переносится (с момента подачи последнего ценового предложения) на установленный в Системе интервал времени, в течение которого Участники могут подавать новые ценовые предложения:</w:t>
      </w:r>
    </w:p>
    <w:p w14:paraId="0EEC3A3D" w14:textId="77777777" w:rsidR="003F28E0" w:rsidRPr="006D3159" w:rsidRDefault="003F28E0" w:rsidP="00CE5BE6">
      <w:pPr>
        <w:pStyle w:val="af1"/>
        <w:numPr>
          <w:ilvl w:val="0"/>
          <w:numId w:val="176"/>
        </w:numPr>
        <w:tabs>
          <w:tab w:val="left" w:pos="0"/>
          <w:tab w:val="left" w:pos="993"/>
          <w:tab w:val="left" w:pos="1276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за установленный в Системе интервал времени до окончания Аукциона подано хотя бы одно новое ценовое предложение;</w:t>
      </w:r>
    </w:p>
    <w:p w14:paraId="1782E405" w14:textId="77777777" w:rsidR="003F28E0" w:rsidRPr="006D3159" w:rsidRDefault="003F28E0" w:rsidP="00CE5BE6">
      <w:pPr>
        <w:pStyle w:val="af1"/>
        <w:numPr>
          <w:ilvl w:val="0"/>
          <w:numId w:val="176"/>
        </w:numPr>
        <w:tabs>
          <w:tab w:val="left" w:pos="0"/>
          <w:tab w:val="left" w:pos="993"/>
          <w:tab w:val="left" w:pos="1276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в течение действия последующих интервалов времени, продливших Аукцион, подано новое ценовое предложение.</w:t>
      </w:r>
    </w:p>
    <w:p w14:paraId="13724D97" w14:textId="77777777" w:rsidR="00FC0CF7" w:rsidRPr="006D3159" w:rsidRDefault="003F28E0" w:rsidP="00C62813">
      <w:pPr>
        <w:pStyle w:val="af1"/>
        <w:numPr>
          <w:ilvl w:val="2"/>
          <w:numId w:val="77"/>
        </w:numPr>
        <w:tabs>
          <w:tab w:val="left" w:pos="0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Информация о завершении Аукциона размещается в Закрытой части Системы.</w:t>
      </w:r>
    </w:p>
    <w:p w14:paraId="23174F0F" w14:textId="77777777" w:rsidR="003F28E0" w:rsidRPr="006D3159" w:rsidRDefault="003F28E0" w:rsidP="00C62813">
      <w:pPr>
        <w:pStyle w:val="af1"/>
        <w:numPr>
          <w:ilvl w:val="2"/>
          <w:numId w:val="77"/>
        </w:numPr>
        <w:tabs>
          <w:tab w:val="left" w:pos="0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Победителем Аукциона признается Участник, который предложил наименьшую цену Лота.</w:t>
      </w:r>
    </w:p>
    <w:p w14:paraId="5040A493" w14:textId="77777777" w:rsidR="003F28E0" w:rsidRPr="006D3159" w:rsidRDefault="003F28E0" w:rsidP="00C62813">
      <w:pPr>
        <w:numPr>
          <w:ilvl w:val="1"/>
          <w:numId w:val="77"/>
        </w:numPr>
        <w:tabs>
          <w:tab w:val="left" w:pos="0"/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Оформление Протокола Аукциона и размещение информации.</w:t>
      </w:r>
    </w:p>
    <w:p w14:paraId="5AF68919" w14:textId="77777777" w:rsidR="003F28E0" w:rsidRPr="006D3159" w:rsidRDefault="003F28E0" w:rsidP="00C62813">
      <w:pPr>
        <w:numPr>
          <w:ilvl w:val="2"/>
          <w:numId w:val="77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После завершения Аукциона автоматически формируется и публикуется в Закрытой части Системы Протокол Аукциона, в котором указано:</w:t>
      </w:r>
    </w:p>
    <w:p w14:paraId="3EF65AED" w14:textId="77777777" w:rsidR="003F28E0" w:rsidRPr="006D3159" w:rsidRDefault="003F28E0" w:rsidP="00CE5BE6">
      <w:pPr>
        <w:pStyle w:val="af1"/>
        <w:numPr>
          <w:ilvl w:val="0"/>
          <w:numId w:val="175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место, дата, время проведения Аукциона;</w:t>
      </w:r>
    </w:p>
    <w:p w14:paraId="0C0AFD95" w14:textId="77777777" w:rsidR="003F28E0" w:rsidRPr="006D3159" w:rsidRDefault="003F28E0" w:rsidP="00CE5BE6">
      <w:pPr>
        <w:pStyle w:val="af1"/>
        <w:numPr>
          <w:ilvl w:val="0"/>
          <w:numId w:val="175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начальная цена Лота;</w:t>
      </w:r>
    </w:p>
    <w:p w14:paraId="1CAEFB8C" w14:textId="77777777" w:rsidR="003F28E0" w:rsidRPr="006D3159" w:rsidRDefault="003F28E0" w:rsidP="00CE5BE6">
      <w:pPr>
        <w:pStyle w:val="af1"/>
        <w:numPr>
          <w:ilvl w:val="0"/>
          <w:numId w:val="175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ценовое предложение и наименование Победителя.</w:t>
      </w:r>
    </w:p>
    <w:p w14:paraId="7FF4E918" w14:textId="77777777" w:rsidR="003F28E0" w:rsidRPr="006D3159" w:rsidRDefault="003F28E0" w:rsidP="00C62813">
      <w:pPr>
        <w:numPr>
          <w:ilvl w:val="2"/>
          <w:numId w:val="77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течение 1 (одного) часа с момента завершения Аукциона, если это не противоречит п.</w:t>
      </w:r>
      <w:r w:rsidR="002812D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7.1.13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на сайте в Открытой части Системы размещается:</w:t>
      </w:r>
    </w:p>
    <w:p w14:paraId="719F499B" w14:textId="77777777" w:rsidR="003F28E0" w:rsidRPr="006D3159" w:rsidRDefault="003F28E0" w:rsidP="00CE5BE6">
      <w:pPr>
        <w:pStyle w:val="af1"/>
        <w:numPr>
          <w:ilvl w:val="0"/>
          <w:numId w:val="174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наименование Заказчика;</w:t>
      </w:r>
    </w:p>
    <w:p w14:paraId="06D7C44F" w14:textId="77777777" w:rsidR="003F28E0" w:rsidRPr="006D3159" w:rsidRDefault="003F28E0" w:rsidP="00CE5BE6">
      <w:pPr>
        <w:pStyle w:val="af1"/>
        <w:numPr>
          <w:ilvl w:val="0"/>
          <w:numId w:val="174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место, дата, время проведения Аукциона;</w:t>
      </w:r>
    </w:p>
    <w:p w14:paraId="1E92CE10" w14:textId="77777777" w:rsidR="003F28E0" w:rsidRPr="006D3159" w:rsidRDefault="003F28E0" w:rsidP="00CE5BE6">
      <w:pPr>
        <w:pStyle w:val="af1"/>
        <w:numPr>
          <w:ilvl w:val="0"/>
          <w:numId w:val="174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информация о начальной цене Лота;</w:t>
      </w:r>
    </w:p>
    <w:p w14:paraId="00F7FA9B" w14:textId="77777777" w:rsidR="003F28E0" w:rsidRPr="006D3159" w:rsidRDefault="003F28E0" w:rsidP="00CE5BE6">
      <w:pPr>
        <w:pStyle w:val="af1"/>
        <w:numPr>
          <w:ilvl w:val="0"/>
          <w:numId w:val="174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информация о ценовом предложении и наименовании Победителя.</w:t>
      </w:r>
    </w:p>
    <w:p w14:paraId="4455C807" w14:textId="77777777" w:rsidR="003F28E0" w:rsidRPr="006D3159" w:rsidRDefault="003F28E0" w:rsidP="00C62813">
      <w:pPr>
        <w:numPr>
          <w:ilvl w:val="2"/>
          <w:numId w:val="77"/>
        </w:numPr>
        <w:tabs>
          <w:tab w:val="left" w:pos="0"/>
          <w:tab w:val="left" w:pos="993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Победитель в течение 5 (пяти) рабочих дней с момента формирования Протокола Аукциона распечатывает его на бумажном носителе не менее чем в 2 (двух) экземплярах, подписывает и отправляет на подпись Заказчику.</w:t>
      </w:r>
    </w:p>
    <w:p w14:paraId="29E78578" w14:textId="77777777" w:rsidR="003F28E0" w:rsidRPr="006D3159" w:rsidRDefault="003F28E0" w:rsidP="00C62813">
      <w:pPr>
        <w:numPr>
          <w:ilvl w:val="2"/>
          <w:numId w:val="77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Заказчик, получив оригиналы Протокола Аукциона, подписанного Победителем, обязан в течение 5 (пяти) рабочих дней подписать и направить Протокол Победителю.</w:t>
      </w:r>
    </w:p>
    <w:p w14:paraId="31F81221" w14:textId="0BBF5BBB" w:rsidR="003F28E0" w:rsidRPr="006D3159" w:rsidRDefault="000F2102" w:rsidP="003F28E0">
      <w:pPr>
        <w:pStyle w:val="1"/>
        <w:spacing w:before="120" w:after="120"/>
        <w:ind w:left="0"/>
        <w:jc w:val="center"/>
        <w:rPr>
          <w:rFonts w:ascii="Times New Roman" w:hAnsi="Times New Roman"/>
          <w:color w:val="000000" w:themeColor="text1"/>
        </w:rPr>
      </w:pPr>
      <w:bookmarkStart w:id="520" w:name="_Toc253671216"/>
      <w:bookmarkStart w:id="521" w:name="_Toc253671305"/>
      <w:bookmarkStart w:id="522" w:name="_Toc253671427"/>
      <w:bookmarkStart w:id="523" w:name="_Toc253671702"/>
      <w:bookmarkStart w:id="524" w:name="_Toc44944863"/>
      <w:bookmarkEnd w:id="520"/>
      <w:bookmarkEnd w:id="521"/>
      <w:bookmarkEnd w:id="522"/>
      <w:bookmarkEnd w:id="523"/>
      <w:r w:rsidRPr="006D3159">
        <w:rPr>
          <w:rFonts w:ascii="Times New Roman" w:hAnsi="Times New Roman"/>
          <w:color w:val="000000" w:themeColor="text1"/>
        </w:rPr>
        <w:t>Утратил силу</w:t>
      </w:r>
      <w:bookmarkEnd w:id="524"/>
    </w:p>
    <w:p w14:paraId="2FE7128A" w14:textId="3BB4DB58" w:rsidR="003F28E0" w:rsidRPr="006D3159" w:rsidRDefault="002921B7" w:rsidP="00C62813">
      <w:pPr>
        <w:numPr>
          <w:ilvl w:val="2"/>
          <w:numId w:val="79"/>
        </w:numPr>
        <w:tabs>
          <w:tab w:val="left" w:pos="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25" w:name="_Toc257724697"/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Утратил силу.</w:t>
      </w:r>
    </w:p>
    <w:p w14:paraId="4EBF1545" w14:textId="77777777" w:rsidR="00C46ABF" w:rsidRPr="006D3159" w:rsidRDefault="00C46ABF" w:rsidP="00C62813">
      <w:pPr>
        <w:pStyle w:val="1"/>
        <w:numPr>
          <w:ilvl w:val="0"/>
          <w:numId w:val="79"/>
        </w:numPr>
        <w:spacing w:before="120" w:after="120"/>
        <w:jc w:val="center"/>
        <w:rPr>
          <w:rFonts w:ascii="Times New Roman" w:hAnsi="Times New Roman"/>
          <w:color w:val="000000" w:themeColor="text1"/>
        </w:rPr>
      </w:pPr>
      <w:bookmarkStart w:id="526" w:name="_Toc44944864"/>
      <w:r w:rsidRPr="006D3159">
        <w:rPr>
          <w:rFonts w:ascii="Times New Roman" w:hAnsi="Times New Roman"/>
          <w:color w:val="000000" w:themeColor="text1"/>
        </w:rPr>
        <w:t>Заключение и исполнение Контракта по результатам Торгов</w:t>
      </w:r>
      <w:r w:rsidR="00125381" w:rsidRPr="006D3159">
        <w:rPr>
          <w:rFonts w:ascii="Times New Roman" w:hAnsi="Times New Roman"/>
          <w:color w:val="000000" w:themeColor="text1"/>
        </w:rPr>
        <w:t xml:space="preserve"> в Секторе Корпоративные закупки</w:t>
      </w:r>
      <w:bookmarkEnd w:id="526"/>
    </w:p>
    <w:p w14:paraId="139FC971" w14:textId="77777777" w:rsidR="00F41559" w:rsidRPr="006D3159" w:rsidRDefault="00C46ABF" w:rsidP="00C62813">
      <w:pPr>
        <w:pStyle w:val="af1"/>
        <w:numPr>
          <w:ilvl w:val="1"/>
          <w:numId w:val="102"/>
        </w:numPr>
        <w:tabs>
          <w:tab w:val="left" w:pos="0"/>
          <w:tab w:val="left" w:pos="709"/>
          <w:tab w:val="left" w:pos="993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Подписанный Протокол Торгов является обязательным основанием для заключения Контракта.</w:t>
      </w:r>
    </w:p>
    <w:p w14:paraId="73FFB190" w14:textId="77777777" w:rsidR="00F41559" w:rsidRPr="006D3159" w:rsidRDefault="00C46ABF" w:rsidP="00C62813">
      <w:pPr>
        <w:pStyle w:val="af1"/>
        <w:numPr>
          <w:ilvl w:val="1"/>
          <w:numId w:val="102"/>
        </w:numPr>
        <w:tabs>
          <w:tab w:val="left" w:pos="0"/>
          <w:tab w:val="left" w:pos="709"/>
          <w:tab w:val="left" w:pos="993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Победитель Торгов в течение 14 </w:t>
      </w:r>
      <w:r w:rsidR="00015EF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(четырнадцати) календарных дней с момента получения им подписанного Протокола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направляет Заказчику подписанный Контракт, Заказчик в течение 14 (четырнадцати) календарных дней с момента получения Контракта от Победителя проводит проверку сведений, представленных Победителем, подписывает и отправляет Контракт Победителю.</w:t>
      </w:r>
    </w:p>
    <w:p w14:paraId="334BE663" w14:textId="77777777" w:rsidR="00F41559" w:rsidRPr="006D3159" w:rsidRDefault="00015EF1" w:rsidP="00C62813">
      <w:pPr>
        <w:pStyle w:val="af1"/>
        <w:numPr>
          <w:ilvl w:val="1"/>
          <w:numId w:val="102"/>
        </w:numPr>
        <w:tabs>
          <w:tab w:val="left" w:pos="0"/>
          <w:tab w:val="left" w:pos="709"/>
          <w:tab w:val="left" w:pos="993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случае, если Победитель</w:t>
      </w:r>
      <w:r w:rsidR="00C46AB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не представил Заказчику подписанный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Протокол Торгов </w:t>
      </w:r>
      <w:r w:rsidR="00C46ABF" w:rsidRPr="006D3159">
        <w:rPr>
          <w:rFonts w:ascii="Times New Roman" w:hAnsi="Times New Roman"/>
          <w:color w:val="000000" w:themeColor="text1"/>
          <w:sz w:val="24"/>
          <w:szCs w:val="24"/>
        </w:rPr>
        <w:t>(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Контракт</w:t>
      </w:r>
      <w:r w:rsidR="00C46ABF" w:rsidRPr="006D3159">
        <w:rPr>
          <w:rFonts w:ascii="Times New Roman" w:hAnsi="Times New Roman"/>
          <w:color w:val="000000" w:themeColor="text1"/>
          <w:sz w:val="24"/>
          <w:szCs w:val="24"/>
        </w:rPr>
        <w:t>) в отведенный срок, Победитель признается уклонившимся от исполнения обязательств. В случае уклонения Победителя от исполнения своих обязательств обязательства исполнения сделки переходят к Участнику, подавшему предпоследнее предложение по цене.</w:t>
      </w:r>
      <w:bookmarkStart w:id="527" w:name="_Ref419898014"/>
    </w:p>
    <w:p w14:paraId="01D22E39" w14:textId="77777777" w:rsidR="00F41559" w:rsidRPr="006D3159" w:rsidRDefault="00C46ABF" w:rsidP="00C62813">
      <w:pPr>
        <w:pStyle w:val="af1"/>
        <w:numPr>
          <w:ilvl w:val="1"/>
          <w:numId w:val="102"/>
        </w:numPr>
        <w:tabs>
          <w:tab w:val="left" w:pos="0"/>
          <w:tab w:val="left" w:pos="709"/>
          <w:tab w:val="left" w:pos="993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Информация об отказе Победителя</w:t>
      </w:r>
      <w:r w:rsidR="00015EF1" w:rsidRPr="006D3159">
        <w:rPr>
          <w:rFonts w:ascii="Times New Roman" w:hAnsi="Times New Roman"/>
          <w:color w:val="000000" w:themeColor="text1"/>
          <w:sz w:val="24"/>
          <w:szCs w:val="24"/>
        </w:rPr>
        <w:t>/Заказчика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от подписания Протокола или Контракта должна поступить Оператору от Заказчика</w:t>
      </w:r>
      <w:r w:rsidR="00015EF1" w:rsidRPr="006D3159">
        <w:rPr>
          <w:rFonts w:ascii="Times New Roman" w:hAnsi="Times New Roman"/>
          <w:color w:val="000000" w:themeColor="text1"/>
          <w:sz w:val="24"/>
          <w:szCs w:val="24"/>
        </w:rPr>
        <w:t>/Победителя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форме письменного заявления в течение 10 (десяти) рабочих дней с момента, когда Протокол или Контракт должен быть подписан.</w:t>
      </w:r>
      <w:bookmarkEnd w:id="527"/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743F468" w14:textId="77777777" w:rsidR="00015EF1" w:rsidRPr="006D3159" w:rsidRDefault="00015EF1" w:rsidP="00C62813">
      <w:pPr>
        <w:pStyle w:val="af1"/>
        <w:numPr>
          <w:ilvl w:val="1"/>
          <w:numId w:val="102"/>
        </w:numPr>
        <w:tabs>
          <w:tab w:val="left" w:pos="0"/>
          <w:tab w:val="left" w:pos="709"/>
          <w:tab w:val="left" w:pos="993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Оператор по факту поступления уведомления от Заказчика/Победителя письменно информирует Победителя/Заказчика о поступившем обращении Заказчика/Победителя. Победитель/Заказчик в течение 7 </w:t>
      </w:r>
      <w:r w:rsidR="007139B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(семи)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календарных дней обязан письменно уведомить Оператора об исполнении обязательств с приложением подтверждающих документов, либо о факте их неисполнения.</w:t>
      </w:r>
    </w:p>
    <w:p w14:paraId="0504205D" w14:textId="77777777" w:rsidR="00015EF1" w:rsidRPr="006D3159" w:rsidRDefault="00015EF1" w:rsidP="00F41559">
      <w:pPr>
        <w:tabs>
          <w:tab w:val="left" w:pos="0"/>
        </w:tabs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Сумма Обеспечения, внесенная </w:t>
      </w:r>
      <w:r w:rsidR="007139B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Победителем/Заказчиком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в течение 3 (трёх) рабочих дней с момента получения от него подтверждения о неисполнении обязательств, либо неполучения Оператором информации от </w:t>
      </w:r>
      <w:r w:rsidR="007139B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Победителя/Заказчика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удерживается в пользу Заказчика</w:t>
      </w:r>
      <w:r w:rsidR="007139B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/Победителя в полном размере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качестве штрафа, при этом блокировка Обеспечительных платежей Заказчика снимается.</w:t>
      </w:r>
    </w:p>
    <w:p w14:paraId="0A5A4D74" w14:textId="77777777" w:rsidR="007139BD" w:rsidRPr="006D3159" w:rsidRDefault="00015EF1" w:rsidP="00C62813">
      <w:pPr>
        <w:pStyle w:val="af1"/>
        <w:numPr>
          <w:ilvl w:val="1"/>
          <w:numId w:val="102"/>
        </w:numPr>
        <w:tabs>
          <w:tab w:val="left" w:pos="0"/>
          <w:tab w:val="left" w:pos="709"/>
          <w:tab w:val="left" w:pos="851"/>
          <w:tab w:val="left" w:pos="993"/>
          <w:tab w:val="left" w:pos="1276"/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 несоответствия Заявки Победителя условиям Заявки Заказчика, Заказчик имеет право отказаться от заключения Контракта с таким Участником без потери Обеспечительного платежа в случае предоставления судебного решения.</w:t>
      </w:r>
    </w:p>
    <w:p w14:paraId="455A216C" w14:textId="77777777" w:rsidR="007139BD" w:rsidRPr="006D3159" w:rsidRDefault="00F60404" w:rsidP="00C62813">
      <w:pPr>
        <w:numPr>
          <w:ilvl w:val="1"/>
          <w:numId w:val="102"/>
        </w:numPr>
        <w:tabs>
          <w:tab w:val="left" w:pos="0"/>
          <w:tab w:val="left" w:pos="709"/>
          <w:tab w:val="left" w:pos="851"/>
          <w:tab w:val="left" w:pos="993"/>
          <w:tab w:val="left" w:pos="1276"/>
          <w:tab w:val="left" w:pos="15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Если в течении срока, указанного в п. </w:t>
      </w:r>
      <w:r w:rsidR="000005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9.</w:t>
      </w:r>
      <w:r w:rsidR="00B2644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="002326E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Оператор не получает от Заказчика или Победителя письменное уведомления о неисполнении обязательств другой стороны, Оператор снимает блокировку Обеспечительных платежей Победителя и Заказчика. После снятия блокировки Обеспечительных платежей стороны лишаются права предъявления требований о применении штрафных санкций.</w:t>
      </w:r>
    </w:p>
    <w:p w14:paraId="2DC1149C" w14:textId="77777777" w:rsidR="003F28E0" w:rsidRPr="006D3159" w:rsidRDefault="003F28E0" w:rsidP="003F28E0">
      <w:pPr>
        <w:pStyle w:val="1"/>
        <w:numPr>
          <w:ilvl w:val="0"/>
          <w:numId w:val="0"/>
        </w:numPr>
        <w:spacing w:before="120" w:after="120"/>
        <w:jc w:val="center"/>
        <w:rPr>
          <w:rFonts w:ascii="Times New Roman" w:hAnsi="Times New Roman"/>
          <w:color w:val="000000" w:themeColor="text1"/>
        </w:rPr>
      </w:pPr>
      <w:bookmarkStart w:id="528" w:name="_Ref419898754"/>
      <w:bookmarkStart w:id="529" w:name="_Toc44944865"/>
      <w:r w:rsidRPr="006D3159">
        <w:rPr>
          <w:rFonts w:ascii="Times New Roman" w:hAnsi="Times New Roman"/>
          <w:color w:val="000000" w:themeColor="text1"/>
        </w:rPr>
        <w:t>10. Конкурентный лист</w:t>
      </w:r>
      <w:bookmarkEnd w:id="525"/>
      <w:bookmarkEnd w:id="528"/>
      <w:r w:rsidR="00125381" w:rsidRPr="006D3159">
        <w:rPr>
          <w:rFonts w:ascii="Times New Roman" w:hAnsi="Times New Roman"/>
          <w:color w:val="000000" w:themeColor="text1"/>
        </w:rPr>
        <w:t xml:space="preserve"> в Секторе Корпоративные закупки</w:t>
      </w:r>
      <w:bookmarkEnd w:id="529"/>
    </w:p>
    <w:p w14:paraId="63407F7C" w14:textId="5A4E557D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530" w:name="_Ref449087082"/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Публикация Извещения о проведении Конкурентного листа и Предложения Участников не должны расцениваться в качестве объявления о проведении Торгов или приглашения принять участие в Торгах, а также как оферта или приглашение делать оферты. Соответственно, статьи 435-437, 447-449 Гражданского кодекса Российской Федерации к данно</w:t>
      </w:r>
      <w:r w:rsidR="00153F0B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й закупочной процедуре </w:t>
      </w: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не применяются.</w:t>
      </w:r>
      <w:bookmarkEnd w:id="530"/>
    </w:p>
    <w:p w14:paraId="3C679795" w14:textId="77777777" w:rsidR="00F0228A" w:rsidRPr="006D3159" w:rsidRDefault="00F0228A" w:rsidP="002326E9">
      <w:pPr>
        <w:pStyle w:val="af1"/>
        <w:numPr>
          <w:ilvl w:val="1"/>
          <w:numId w:val="22"/>
        </w:numPr>
        <w:tabs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Участник </w:t>
      </w:r>
      <w:r w:rsidR="00BF67F5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при наличии дополнительных доступов </w:t>
      </w: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может подать несколько Предложений по каждому Лоту Конкурентного листа</w:t>
      </w:r>
      <w:r w:rsidR="00EB07B0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r w:rsidR="00BF67F5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которые должны отличаться друг от друга по</w:t>
      </w:r>
      <w:r w:rsidR="00FB5B6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864F7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одному или нескольким</w:t>
      </w:r>
      <w:r w:rsidR="00275290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FB5B6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парамет</w:t>
      </w:r>
      <w:r w:rsidR="00275290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рам</w:t>
      </w:r>
      <w:r w:rsidR="00FB5B6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275290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одного </w:t>
      </w:r>
      <w:r w:rsidR="00FB5B6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Лота.</w:t>
      </w:r>
    </w:p>
    <w:p w14:paraId="6D2EF94E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Участник может подать Предложения по любому количеству Лотов.</w:t>
      </w:r>
    </w:p>
    <w:p w14:paraId="3E1F1ECC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В каждом Лоте после завершения времени приема Предложений Заказчику предоставляется возможность самостоятельного выбора лучшего Предложения. Система </w:t>
      </w:r>
      <w:r w:rsidR="00BA5103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автоматически не определяет Поставщика.</w:t>
      </w:r>
    </w:p>
    <w:p w14:paraId="4AED3C85" w14:textId="77777777" w:rsidR="003E0D3D" w:rsidRPr="006D3159" w:rsidRDefault="003F28E0" w:rsidP="00CF1B3D">
      <w:pPr>
        <w:pStyle w:val="Default"/>
        <w:numPr>
          <w:ilvl w:val="1"/>
          <w:numId w:val="22"/>
        </w:numPr>
        <w:tabs>
          <w:tab w:val="left" w:pos="851"/>
          <w:tab w:val="left" w:pos="1134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  <w:shd w:val="clear" w:color="auto" w:fill="FFFFFF"/>
          <w:lang w:eastAsia="ru-RU"/>
        </w:rPr>
        <w:t>Заказчику в течение 28 (двадцати восьми) календарных дней с момента завершения времени приема Предложений предоставляется</w:t>
      </w:r>
      <w:r w:rsidRPr="006D3159">
        <w:rPr>
          <w:color w:val="000000" w:themeColor="text1"/>
        </w:rPr>
        <w:t xml:space="preserve"> возможность выбора Поставщика(ов). При этом цена Лота может не являться приоритетным условием для выбора.</w:t>
      </w:r>
    </w:p>
    <w:p w14:paraId="0A378DF1" w14:textId="77777777" w:rsidR="00E45C29" w:rsidRPr="006D3159" w:rsidRDefault="003F28E0" w:rsidP="00E45C29">
      <w:pPr>
        <w:pStyle w:val="Default"/>
        <w:tabs>
          <w:tab w:val="left" w:pos="851"/>
          <w:tab w:val="left" w:pos="1134"/>
          <w:tab w:val="left" w:pos="1276"/>
          <w:tab w:val="left" w:pos="1418"/>
          <w:tab w:val="left" w:pos="1560"/>
        </w:tabs>
        <w:spacing w:before="60" w:after="60"/>
        <w:ind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Если в течение указанного срока Заказчик не сделал выбор Поставщика(ов) по всем Лотам, то Выписка из Конкурентного листа не формируется, при этом в Системе указывается формулировка: «Заказчик не сделал выбор поставщика в отведенный ему срок».</w:t>
      </w:r>
    </w:p>
    <w:p w14:paraId="104CFEF1" w14:textId="77777777" w:rsidR="003F28E0" w:rsidRPr="006D3159" w:rsidRDefault="003F28E0" w:rsidP="00E45C29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Заказчик имеет право получить дополнительное время для выбор</w:t>
      </w:r>
      <w:r w:rsidR="00DB6AB8" w:rsidRPr="006D3159">
        <w:rPr>
          <w:color w:val="000000" w:themeColor="text1"/>
        </w:rPr>
        <w:t>а Поставщика(ов) сроком до 14 (ч</w:t>
      </w:r>
      <w:r w:rsidRPr="006D3159">
        <w:rPr>
          <w:color w:val="000000" w:themeColor="text1"/>
        </w:rPr>
        <w:t>етырнадцати) календарных дней. При этом Заказчик обязан до истечения первоначального срока выбора Поставщика предоставить Оператору соответствующее письменное заявление на официальном бланке за подписью уполномоченного лица с указанием причин.</w:t>
      </w:r>
    </w:p>
    <w:p w14:paraId="74DD135A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426"/>
          <w:tab w:val="num" w:pos="709"/>
          <w:tab w:val="left" w:pos="1276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наличии в Конкурентном листе более одного Лота и поданных Предложений от нескольких Участников, Заказчик может выбрать Предложения от разных Участников, но не более одного Поставщика по каждому Лоту.</w:t>
      </w:r>
      <w:r w:rsidR="002E561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Для удобства работы Заказчика Системой формируется файл «Конкурент-лист» в формате </w:t>
      </w:r>
      <w:r w:rsidR="002E561D" w:rsidRPr="006D3159">
        <w:rPr>
          <w:rFonts w:ascii="Times New Roman" w:hAnsi="Times New Roman"/>
          <w:color w:val="000000" w:themeColor="text1"/>
          <w:sz w:val="24"/>
          <w:szCs w:val="24"/>
          <w:lang w:val="en-US"/>
        </w:rPr>
        <w:t>Excel</w:t>
      </w:r>
      <w:r w:rsidR="002E561D" w:rsidRPr="006D3159">
        <w:rPr>
          <w:rFonts w:ascii="Times New Roman" w:hAnsi="Times New Roman"/>
          <w:color w:val="000000" w:themeColor="text1"/>
          <w:sz w:val="24"/>
          <w:szCs w:val="24"/>
        </w:rPr>
        <w:t>, в котором указаны все предложения Участников с их контактными данными.</w:t>
      </w:r>
    </w:p>
    <w:p w14:paraId="603C5F8D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426"/>
          <w:tab w:val="num" w:pos="709"/>
          <w:tab w:val="left" w:pos="1276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должен указать в Системе обоснование своего выбора Поставщика(ов), после чего Система формирует Выписку из Конкурентного листа.</w:t>
      </w:r>
      <w:r w:rsidR="00BD0FB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При этом обоснование выбора Поставщика(ов) не доступно для просмотра Участникам.</w:t>
      </w:r>
      <w:r w:rsidR="002E561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данном этапе Системой также автоматически формируется файл «Конкурент-лист» в формате </w:t>
      </w:r>
      <w:r w:rsidR="002E561D" w:rsidRPr="006D3159">
        <w:rPr>
          <w:rFonts w:ascii="Times New Roman" w:hAnsi="Times New Roman"/>
          <w:color w:val="000000" w:themeColor="text1"/>
          <w:sz w:val="24"/>
          <w:szCs w:val="24"/>
          <w:lang w:val="en-US"/>
        </w:rPr>
        <w:t>Excel</w:t>
      </w:r>
      <w:r w:rsidR="002E561D" w:rsidRPr="006D3159">
        <w:rPr>
          <w:rFonts w:ascii="Times New Roman" w:hAnsi="Times New Roman"/>
          <w:color w:val="000000" w:themeColor="text1"/>
          <w:sz w:val="24"/>
          <w:szCs w:val="24"/>
        </w:rPr>
        <w:t>, в котором отображаются все предложения Участников с результатами выбора Поставщика(ов).</w:t>
      </w:r>
    </w:p>
    <w:p w14:paraId="072A87CE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426"/>
          <w:tab w:val="num" w:pos="709"/>
          <w:tab w:val="left" w:pos="1276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Заказчик может отказаться от выбора Предложений по любому количеству Лотов в Конкурентном листе. В случае отказа от выбора Предложений по всем Лотам, Заказчик должен указать в Системе обоснование своего решения.</w:t>
      </w:r>
      <w:r w:rsidR="00BD0FB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При этом обоснование отказа от выбора Поставщика(ов) не доступно для просмотра Участникам.</w:t>
      </w:r>
    </w:p>
    <w:p w14:paraId="05A8ACAD" w14:textId="70A746A6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426"/>
          <w:tab w:val="num" w:pos="709"/>
          <w:tab w:val="left" w:pos="1276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До завершения времени приема Предложений от Участников Конкурентного листа Заказчику доступна только информация </w:t>
      </w:r>
      <w:r w:rsidR="006D315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без указания наименований Участников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 количестве</w:t>
      </w:r>
      <w:r w:rsidR="008D6B73" w:rsidRPr="006D3159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Предложений,</w:t>
      </w:r>
      <w:r w:rsidR="008D6B73" w:rsidRPr="000418A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6B7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просмотров процедуры и скачиваний </w:t>
      </w:r>
      <w:r w:rsidR="008D6B73" w:rsidRPr="00D610F2">
        <w:rPr>
          <w:rFonts w:ascii="Times New Roman" w:hAnsi="Times New Roman"/>
          <w:color w:val="000000" w:themeColor="text1"/>
          <w:sz w:val="24"/>
          <w:szCs w:val="24"/>
        </w:rPr>
        <w:t>загруженных Заказчиком документов</w:t>
      </w:r>
      <w:r w:rsidR="008D6B7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 процедуре,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 Участнику – наименование Заказчика и условия Заявки, </w:t>
      </w:r>
      <w:r w:rsidR="00F31AE5" w:rsidRPr="006D3159">
        <w:rPr>
          <w:rFonts w:ascii="Times New Roman" w:hAnsi="Times New Roman"/>
          <w:color w:val="000000" w:themeColor="text1"/>
          <w:sz w:val="24"/>
          <w:szCs w:val="24"/>
        </w:rPr>
        <w:t>в том числе загруженные</w:t>
      </w:r>
      <w:r w:rsidR="00DF493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Заказчиком</w:t>
      </w:r>
      <w:r w:rsidR="00F31AE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документы</w:t>
      </w:r>
      <w:r w:rsidR="00DF493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 </w:t>
      </w:r>
      <w:r w:rsidR="006E67F0" w:rsidRPr="006D3159">
        <w:rPr>
          <w:rFonts w:ascii="Times New Roman" w:hAnsi="Times New Roman"/>
          <w:color w:val="000000" w:themeColor="text1"/>
          <w:sz w:val="24"/>
          <w:szCs w:val="24"/>
        </w:rPr>
        <w:t>про</w:t>
      </w:r>
      <w:r w:rsidR="00322951" w:rsidRPr="006D3159">
        <w:rPr>
          <w:rFonts w:ascii="Times New Roman" w:hAnsi="Times New Roman"/>
          <w:color w:val="000000" w:themeColor="text1"/>
          <w:sz w:val="24"/>
          <w:szCs w:val="24"/>
        </w:rPr>
        <w:t>ц</w:t>
      </w:r>
      <w:r w:rsidR="006E67F0" w:rsidRPr="006D3159">
        <w:rPr>
          <w:rFonts w:ascii="Times New Roman" w:hAnsi="Times New Roman"/>
          <w:color w:val="000000" w:themeColor="text1"/>
          <w:sz w:val="24"/>
          <w:szCs w:val="24"/>
        </w:rPr>
        <w:t>едуре</w:t>
      </w:r>
      <w:r w:rsidR="00F31AE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а также количество Предложений без наименований Участников.</w:t>
      </w:r>
    </w:p>
    <w:p w14:paraId="7E5F98A7" w14:textId="4E32EDD3" w:rsidR="008D6B73" w:rsidRPr="006D3159" w:rsidRDefault="008D6B73" w:rsidP="000418AA">
      <w:pPr>
        <w:pStyle w:val="af1"/>
        <w:tabs>
          <w:tab w:val="left" w:pos="426"/>
          <w:tab w:val="left" w:pos="1276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На основании письменного заявления Заказчика до завершения времени приема Предложений Заказчику может быть доступна информация о списке Клиентов, которые </w:t>
      </w:r>
      <w:r w:rsidR="0081189C" w:rsidRPr="000418AA">
        <w:rPr>
          <w:rFonts w:ascii="Times New Roman" w:hAnsi="Times New Roman"/>
          <w:color w:val="000000" w:themeColor="text1"/>
          <w:sz w:val="24"/>
          <w:szCs w:val="24"/>
        </w:rPr>
        <w:t>проявили интерес 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>роцедур</w:t>
      </w:r>
      <w:r w:rsidR="0081189C" w:rsidRPr="000418AA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2F51D39" w14:textId="77777777" w:rsidR="00FB48BB" w:rsidRPr="006D3159" w:rsidRDefault="00297DE1" w:rsidP="003F28E0">
      <w:pPr>
        <w:pStyle w:val="af1"/>
        <w:numPr>
          <w:ilvl w:val="1"/>
          <w:numId w:val="22"/>
        </w:numPr>
        <w:tabs>
          <w:tab w:val="left" w:pos="426"/>
          <w:tab w:val="num" w:pos="709"/>
          <w:tab w:val="left" w:pos="1276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После выбора Заказчиком Поставщиков в</w:t>
      </w:r>
      <w:r w:rsidR="00FB48BB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Конкурентном листе 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Клиентам </w:t>
      </w:r>
      <w:r w:rsidR="00FB48BB" w:rsidRPr="00D610F2">
        <w:rPr>
          <w:rFonts w:ascii="Times New Roman" w:hAnsi="Times New Roman"/>
          <w:color w:val="000000" w:themeColor="text1"/>
          <w:sz w:val="24"/>
          <w:szCs w:val="24"/>
        </w:rPr>
        <w:t>доступна информация о наименовании выбранного Поставщика(ов) и общей стоимости его (их) Пред</w:t>
      </w:r>
      <w:r w:rsidR="00FB48BB" w:rsidRPr="006D3159">
        <w:rPr>
          <w:rFonts w:ascii="Times New Roman" w:hAnsi="Times New Roman"/>
          <w:color w:val="000000" w:themeColor="text1"/>
          <w:sz w:val="24"/>
          <w:szCs w:val="24"/>
        </w:rPr>
        <w:t>ложений.</w:t>
      </w:r>
    </w:p>
    <w:p w14:paraId="006EEC47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Поставщик отказался от заключения Контракта, Заказчик имеет право выбрать другого Участника, подавшего Предложение в Конкурентном листе (право повторного выбора). В таком случае, обязательными условиями возникновения у Заказчика права повторного выбора является предоставление Заказчиком Оператору письменного заявления, подписанного уполномоченным лицом, с указанием причин необходимости повторного выбора, а также наличие у Оператора письма от Поставщика с подтверждением и указанием причин данных обстоятельств.</w:t>
      </w:r>
    </w:p>
    <w:p w14:paraId="3A6B07BB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Оператор имеет право потребовать от Поставщика предоставить в течение 3 (трех) рабочих дней письмо о причинах отказа в заключении Контракта или о соответствии требованиям Заказчика, не противоречащим условиям Конкурентного листа. В случае не предоставления письма, Оператор имеет право предоставить повторный выбор Заказчику.</w:t>
      </w:r>
    </w:p>
    <w:p w14:paraId="371463A8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Поставщик предоставил Оператору письмо с подтверждением намерения заключить Контракт на условиях Конкурентного листа и/или не согласием с причинами отказа Заказчика, Оператор имеет право не предоставлять Заказчику повторный выбор.</w:t>
      </w:r>
    </w:p>
    <w:p w14:paraId="243FF75B" w14:textId="77777777" w:rsidR="003F28E0" w:rsidRPr="006D3159" w:rsidRDefault="00BA3BC5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>овторн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ый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выбор может быть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осуществлен 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>Заказчик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ом в исключительных случаях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одностороннем порядке, по независящим от Поставщика обстоятельствам. В таком случае обязательным условием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осуществления 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>Заказчик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ом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повторного выбора является предоставление Заказчиком Оператору письменного заявления, подписанного уполномоченным лицом, с подробным указанием причины необходимости повторного выбора. Письма от Поставщика в таком случае не требуется.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50110EF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повторном выборе Заказчик не имеет права повторить первоначальный выбор Предложения Участника(ов).</w:t>
      </w:r>
    </w:p>
    <w:p w14:paraId="54F3877A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Конкурентный лист </w:t>
      </w:r>
      <w:r w:rsidR="008462F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считается несостоявшимся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выполнении одного из следующих условий:</w:t>
      </w:r>
    </w:p>
    <w:p w14:paraId="1DA12751" w14:textId="77777777" w:rsidR="003F28E0" w:rsidRPr="006D3159" w:rsidRDefault="003F28E0" w:rsidP="00FF0BD9">
      <w:pPr>
        <w:pStyle w:val="Default"/>
        <w:numPr>
          <w:ilvl w:val="0"/>
          <w:numId w:val="106"/>
        </w:numPr>
        <w:tabs>
          <w:tab w:val="left" w:pos="993"/>
          <w:tab w:val="left" w:pos="1134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Заказчик отказался от выбора Предложений по всем Лотам и указал обоснование отказа в Системе;</w:t>
      </w:r>
    </w:p>
    <w:p w14:paraId="4A6E19A7" w14:textId="77777777" w:rsidR="003F28E0" w:rsidRPr="006D3159" w:rsidRDefault="003F28E0" w:rsidP="00FF0BD9">
      <w:pPr>
        <w:pStyle w:val="Default"/>
        <w:numPr>
          <w:ilvl w:val="0"/>
          <w:numId w:val="106"/>
        </w:numPr>
        <w:tabs>
          <w:tab w:val="left" w:pos="993"/>
          <w:tab w:val="left" w:pos="1134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истек отведенный срок для выбора Предложений;</w:t>
      </w:r>
    </w:p>
    <w:p w14:paraId="7CDB0397" w14:textId="77777777" w:rsidR="003F28E0" w:rsidRPr="006D3159" w:rsidRDefault="003F28E0" w:rsidP="00FF0BD9">
      <w:pPr>
        <w:pStyle w:val="Default"/>
        <w:numPr>
          <w:ilvl w:val="0"/>
          <w:numId w:val="106"/>
        </w:numPr>
        <w:tabs>
          <w:tab w:val="left" w:pos="993"/>
          <w:tab w:val="left" w:pos="1134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не было подано ни одного Предложения от Участников.</w:t>
      </w:r>
    </w:p>
    <w:p w14:paraId="7925B595" w14:textId="77777777" w:rsidR="00F7178B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Система автоматически извещает Поставщиков о закрытии Конкурентного листа.</w:t>
      </w:r>
    </w:p>
    <w:p w14:paraId="36B40D8A" w14:textId="77777777" w:rsidR="00C46ABF" w:rsidRPr="006D3159" w:rsidRDefault="00C46ABF" w:rsidP="00C62813">
      <w:pPr>
        <w:pStyle w:val="af1"/>
        <w:numPr>
          <w:ilvl w:val="1"/>
          <w:numId w:val="22"/>
        </w:numPr>
        <w:tabs>
          <w:tab w:val="left" w:pos="1276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Сформированная и/или Подписанная Выписка из Конкурентного листа, Выписка из Запроса предложений не являются обязательным основанием для заключения Контракта, любая из сторон может отказаться от его заключения.</w:t>
      </w:r>
    </w:p>
    <w:p w14:paraId="34783D14" w14:textId="77777777" w:rsidR="003F28E0" w:rsidRPr="006D3159" w:rsidRDefault="00BF67F5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создании Заявки на проведение 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>Конкурентн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ого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лист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а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 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может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выбрать возможность проведения 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>Переторжк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которая начинается </w:t>
      </w:r>
      <w:r w:rsidR="0093298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не раньше, чем через 1 (один) час 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>после завершения времени подачи Предложений.</w:t>
      </w:r>
      <w:r w:rsidR="00F31AE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3CBE8DC" w14:textId="77777777" w:rsidR="00F3176C" w:rsidRPr="006D3159" w:rsidRDefault="009B7175" w:rsidP="00F3176C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531" w:name="_Ref419898601"/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 при создании заявки на проведение Конкурентного листа </w:t>
      </w:r>
      <w:r w:rsidR="0093298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может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самостоятельно определ</w:t>
      </w:r>
      <w:r w:rsidR="00714D4C" w:rsidRPr="006D3159">
        <w:rPr>
          <w:rFonts w:ascii="Times New Roman" w:hAnsi="Times New Roman"/>
          <w:color w:val="000000" w:themeColor="text1"/>
          <w:sz w:val="24"/>
          <w:szCs w:val="24"/>
        </w:rPr>
        <w:t>ить</w:t>
      </w:r>
      <w:r w:rsidR="004F2551" w:rsidRPr="006D3159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531"/>
    </w:p>
    <w:p w14:paraId="40B0E310" w14:textId="77777777" w:rsidR="00F3176C" w:rsidRPr="006D3159" w:rsidRDefault="00F3176C" w:rsidP="00CE5BE6">
      <w:pPr>
        <w:pStyle w:val="af1"/>
        <w:numPr>
          <w:ilvl w:val="0"/>
          <w:numId w:val="172"/>
        </w:numPr>
        <w:tabs>
          <w:tab w:val="left" w:pos="1260"/>
          <w:tab w:val="left" w:pos="156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дату и время начала и завершения </w:t>
      </w:r>
      <w:r w:rsidR="00572979" w:rsidRPr="006D3159">
        <w:rPr>
          <w:rFonts w:ascii="Times New Roman" w:hAnsi="Times New Roman"/>
          <w:color w:val="000000" w:themeColor="text1"/>
          <w:sz w:val="24"/>
          <w:szCs w:val="24"/>
        </w:rPr>
        <w:t>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ереторжки</w:t>
      </w:r>
      <w:r w:rsidR="0057297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(срок проведения Переторжки)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5D03BDEB" w14:textId="2DA193F9" w:rsidR="004F2551" w:rsidRPr="006D3159" w:rsidRDefault="008C4363" w:rsidP="00CE5BE6">
      <w:pPr>
        <w:pStyle w:val="af1"/>
        <w:numPr>
          <w:ilvl w:val="0"/>
          <w:numId w:val="172"/>
        </w:numPr>
        <w:tabs>
          <w:tab w:val="left" w:pos="1260"/>
          <w:tab w:val="left" w:pos="156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</w:t>
      </w:r>
      <w:r w:rsidR="009B7175" w:rsidRPr="006D3159">
        <w:rPr>
          <w:rFonts w:ascii="Times New Roman" w:hAnsi="Times New Roman"/>
          <w:color w:val="000000" w:themeColor="text1"/>
          <w:sz w:val="24"/>
          <w:szCs w:val="24"/>
        </w:rPr>
        <w:t>рок продления Переторжки</w:t>
      </w:r>
      <w:r w:rsidR="0011359F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  <w:r w:rsidR="0057297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99C9CB" w14:textId="41777541" w:rsidR="00081AE9" w:rsidRPr="006D3159" w:rsidRDefault="0011359F" w:rsidP="00CE5BE6">
      <w:pPr>
        <w:pStyle w:val="af1"/>
        <w:numPr>
          <w:ilvl w:val="0"/>
          <w:numId w:val="172"/>
        </w:numPr>
        <w:tabs>
          <w:tab w:val="left" w:pos="1260"/>
          <w:tab w:val="left" w:pos="156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проведение </w:t>
      </w:r>
      <w:r w:rsidR="00081AE9" w:rsidRPr="006D3159">
        <w:rPr>
          <w:rFonts w:ascii="Times New Roman" w:hAnsi="Times New Roman"/>
          <w:color w:val="000000" w:themeColor="text1"/>
          <w:sz w:val="24"/>
          <w:szCs w:val="24"/>
        </w:rPr>
        <w:t>Рангов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ой</w:t>
      </w:r>
      <w:r w:rsidR="00081AE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переторжк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и; </w:t>
      </w:r>
    </w:p>
    <w:p w14:paraId="6DDF6063" w14:textId="266B5624" w:rsidR="00081AE9" w:rsidRPr="006D3159" w:rsidRDefault="004F2551" w:rsidP="00A50002">
      <w:pPr>
        <w:pStyle w:val="af1"/>
        <w:numPr>
          <w:ilvl w:val="0"/>
          <w:numId w:val="172"/>
        </w:numPr>
        <w:tabs>
          <w:tab w:val="left" w:pos="1260"/>
          <w:tab w:val="left" w:pos="1560"/>
        </w:tabs>
        <w:spacing w:after="120"/>
        <w:ind w:left="709" w:hanging="28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</w:t>
      </w:r>
      <w:r w:rsidR="009B717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еличину минимального снижения цены </w:t>
      </w:r>
      <w:r w:rsidR="00F971F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 w:rsidR="009B7175" w:rsidRPr="006D3159">
        <w:rPr>
          <w:rFonts w:ascii="Times New Roman" w:hAnsi="Times New Roman"/>
          <w:color w:val="000000" w:themeColor="text1"/>
          <w:sz w:val="24"/>
          <w:szCs w:val="24"/>
        </w:rPr>
        <w:t>Переторжк</w:t>
      </w:r>
      <w:r w:rsidR="00F971FC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="006049A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виде процента </w:t>
      </w:r>
      <w:r w:rsidR="00762A8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от </w:t>
      </w:r>
      <w:r w:rsidR="0021206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лучшей </w:t>
      </w:r>
      <w:r w:rsidR="000B5245" w:rsidRPr="006D3159">
        <w:rPr>
          <w:rFonts w:ascii="Times New Roman" w:hAnsi="Times New Roman"/>
          <w:color w:val="000000" w:themeColor="text1"/>
          <w:sz w:val="24"/>
          <w:szCs w:val="24"/>
        </w:rPr>
        <w:t>цены Переторжки</w:t>
      </w:r>
      <w:r w:rsidR="008D47D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D491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или текущей цены Участника </w:t>
      </w:r>
      <w:r w:rsidR="008D47DE" w:rsidRPr="006D3159">
        <w:rPr>
          <w:rFonts w:ascii="Times New Roman" w:hAnsi="Times New Roman"/>
          <w:color w:val="000000" w:themeColor="text1"/>
          <w:sz w:val="24"/>
          <w:szCs w:val="24"/>
        </w:rPr>
        <w:t>(в зависимости от выбранного варианта проведения Переторжки)</w:t>
      </w:r>
      <w:r w:rsidR="00315046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081AE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1359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</w:t>
      </w:r>
      <w:r w:rsidR="005372C9" w:rsidRPr="006D3159">
        <w:rPr>
          <w:rFonts w:ascii="Times New Roman" w:hAnsi="Times New Roman"/>
          <w:color w:val="000000" w:themeColor="text1"/>
          <w:sz w:val="24"/>
          <w:szCs w:val="24"/>
        </w:rPr>
        <w:t>проведении</w:t>
      </w:r>
      <w:r w:rsidR="0011359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Ранговой переторжки  величина минимального снижения цены в Переторжке рассчитывается </w:t>
      </w:r>
      <w:r w:rsidR="009B7B1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Системой </w:t>
      </w:r>
      <w:r w:rsidR="0011359F" w:rsidRPr="006D3159">
        <w:rPr>
          <w:rFonts w:ascii="Times New Roman" w:hAnsi="Times New Roman"/>
          <w:color w:val="000000" w:themeColor="text1"/>
          <w:sz w:val="24"/>
          <w:szCs w:val="24"/>
        </w:rPr>
        <w:t>только от текущей цены Участника.</w:t>
      </w:r>
    </w:p>
    <w:p w14:paraId="6230F8A5" w14:textId="51D5E813" w:rsidR="00475526" w:rsidRPr="006D3159" w:rsidRDefault="006049A1" w:rsidP="00A50002">
      <w:pPr>
        <w:pStyle w:val="af1"/>
        <w:tabs>
          <w:tab w:val="left" w:pos="1260"/>
        </w:tabs>
        <w:ind w:left="0" w:firstLine="709"/>
        <w:jc w:val="both"/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На данном этапе Заказчик может выбрать </w:t>
      </w:r>
      <w:r w:rsidR="003E5467" w:rsidRPr="006D3159">
        <w:rPr>
          <w:rFonts w:ascii="Times New Roman" w:hAnsi="Times New Roman"/>
          <w:color w:val="000000" w:themeColor="text1"/>
          <w:sz w:val="24"/>
          <w:szCs w:val="24"/>
        </w:rPr>
        <w:t>один из двух вариантов проведения Переторжки – либо с возможностью снижения Участниками только лучшей</w:t>
      </w:r>
      <w:r w:rsidR="00883E7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E5467" w:rsidRPr="006D3159">
        <w:rPr>
          <w:rFonts w:ascii="Times New Roman" w:hAnsi="Times New Roman"/>
          <w:color w:val="000000" w:themeColor="text1"/>
          <w:sz w:val="24"/>
          <w:szCs w:val="24"/>
        </w:rPr>
        <w:t>цены Переторжки (</w:t>
      </w:r>
      <w:r w:rsidR="003E5467" w:rsidRPr="006D3159">
        <w:rPr>
          <w:rFonts w:ascii="Times New Roman" w:hAnsi="Times New Roman"/>
          <w:b/>
          <w:color w:val="000000" w:themeColor="text1"/>
          <w:sz w:val="24"/>
          <w:szCs w:val="24"/>
        </w:rPr>
        <w:t xml:space="preserve">Переторжка от </w:t>
      </w:r>
      <w:r w:rsidR="003D491E" w:rsidRPr="006D3159">
        <w:rPr>
          <w:rFonts w:ascii="Times New Roman" w:hAnsi="Times New Roman"/>
          <w:b/>
          <w:color w:val="000000" w:themeColor="text1"/>
          <w:sz w:val="24"/>
          <w:szCs w:val="24"/>
        </w:rPr>
        <w:t xml:space="preserve">лучшей </w:t>
      </w:r>
      <w:r w:rsidR="003E5467" w:rsidRPr="006D3159">
        <w:rPr>
          <w:rFonts w:ascii="Times New Roman" w:hAnsi="Times New Roman"/>
          <w:b/>
          <w:color w:val="000000" w:themeColor="text1"/>
          <w:sz w:val="24"/>
          <w:szCs w:val="24"/>
        </w:rPr>
        <w:t>цены</w:t>
      </w:r>
      <w:r w:rsidR="003E5467" w:rsidRPr="006D3159">
        <w:rPr>
          <w:rFonts w:ascii="Times New Roman" w:hAnsi="Times New Roman"/>
          <w:color w:val="000000" w:themeColor="text1"/>
          <w:sz w:val="24"/>
          <w:szCs w:val="24"/>
        </w:rPr>
        <w:t>), либо с возможностью снижения Участниками также своей текущей цены (</w:t>
      </w:r>
      <w:r w:rsidR="003E5467" w:rsidRPr="006D3159">
        <w:rPr>
          <w:rFonts w:ascii="Times New Roman" w:hAnsi="Times New Roman"/>
          <w:b/>
          <w:color w:val="000000" w:themeColor="text1"/>
          <w:sz w:val="24"/>
          <w:szCs w:val="24"/>
        </w:rPr>
        <w:t>Переторжка от текущей цены Участника</w:t>
      </w:r>
      <w:r w:rsidR="003E5467" w:rsidRPr="006D3159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771DD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обоих видах Переторжки стартовая цена определяется в соответствии с п.</w:t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_Ref419898625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10.27</w:t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771DDA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11359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7B3F" w:rsidRPr="00D610F2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Если до истечения времени Переторжки осталось менее Срока продления Переторжки, то Переторжка продлевается на Срок продления Переторжки с момента </w:t>
      </w:r>
      <w:r w:rsidR="0090483C" w:rsidRPr="00D610F2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последнего изменения</w:t>
      </w:r>
      <w:r w:rsidR="003D491E" w:rsidRPr="00D610F2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 </w:t>
      </w:r>
      <w:r w:rsidR="00871380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лучшей </w:t>
      </w:r>
      <w:r w:rsidR="00D17B3F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цены Переторжки. </w:t>
      </w:r>
    </w:p>
    <w:p w14:paraId="0BBFBF31" w14:textId="77777777" w:rsidR="00393A66" w:rsidRPr="006D3159" w:rsidRDefault="00EC4E29" w:rsidP="00E44A71">
      <w:pPr>
        <w:pStyle w:val="af1"/>
        <w:numPr>
          <w:ilvl w:val="1"/>
          <w:numId w:val="22"/>
        </w:numPr>
        <w:tabs>
          <w:tab w:val="left" w:pos="1260"/>
        </w:tabs>
        <w:ind w:left="0" w:firstLine="709"/>
        <w:jc w:val="both"/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</w:pP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Если с</w:t>
      </w:r>
      <w:r w:rsidR="00D17B3F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рок продления Переторжки </w:t>
      </w: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задается в днях, то он </w:t>
      </w:r>
      <w:r w:rsidR="00D17B3F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включает только </w:t>
      </w:r>
      <w:r w:rsidR="00A514FB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календарные </w:t>
      </w:r>
      <w:r w:rsidR="00D17B3F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дни</w:t>
      </w:r>
      <w:r w:rsidR="002E411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, если иной срок не указан в Системе.</w:t>
      </w:r>
    </w:p>
    <w:p w14:paraId="561667D5" w14:textId="77777777" w:rsidR="00D63365" w:rsidRPr="006D3159" w:rsidRDefault="00722AC8" w:rsidP="00D63365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создании Заявки на проведение Конкурентного листа с проведением Переторжки Заказчик не может установить с</w:t>
      </w:r>
      <w:r w:rsidR="00D63365" w:rsidRPr="006D3159">
        <w:rPr>
          <w:rFonts w:ascii="Times New Roman" w:hAnsi="Times New Roman"/>
          <w:color w:val="000000" w:themeColor="text1"/>
          <w:sz w:val="24"/>
          <w:szCs w:val="24"/>
        </w:rPr>
        <w:t>рок продления Переторжки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 который п</w:t>
      </w:r>
      <w:r w:rsidR="00D63365" w:rsidRPr="006D3159">
        <w:rPr>
          <w:rFonts w:ascii="Times New Roman" w:hAnsi="Times New Roman"/>
          <w:color w:val="000000" w:themeColor="text1"/>
          <w:sz w:val="24"/>
          <w:szCs w:val="24"/>
        </w:rPr>
        <w:t>ревыша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ет</w:t>
      </w:r>
      <w:r w:rsidR="00D6336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Срок проведения Переторжки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 При этом срок продления Переторжки</w:t>
      </w:r>
      <w:r w:rsidR="00714D4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не может быть менее 10 (десяти) минут.</w:t>
      </w:r>
    </w:p>
    <w:p w14:paraId="349A3696" w14:textId="45697482" w:rsidR="0011359F" w:rsidRPr="006D3159" w:rsidRDefault="009B7175" w:rsidP="00D63365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Максимальная величина снижения </w:t>
      </w:r>
      <w:r w:rsidR="0021206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лучшей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цены Переторжки устанавливается в размере 10% от значения </w:t>
      </w:r>
      <w:r w:rsidR="0021206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лучшей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цены Переторжки. Максимальная величина снижения текущей цены Участника устанавливается в размере 10% от значения текущей цены Участника.</w:t>
      </w:r>
      <w:r w:rsidR="00336AD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D6B0AA2" w14:textId="056CFEAB" w:rsidR="00476B3E" w:rsidRPr="006D3159" w:rsidRDefault="00336AD4" w:rsidP="00A50002">
      <w:pPr>
        <w:pStyle w:val="af1"/>
        <w:tabs>
          <w:tab w:val="left" w:pos="1260"/>
          <w:tab w:val="left" w:pos="1418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 w:rsidR="0011359F" w:rsidRPr="006D3159">
        <w:rPr>
          <w:rFonts w:ascii="Times New Roman" w:hAnsi="Times New Roman"/>
          <w:color w:val="000000" w:themeColor="text1"/>
          <w:sz w:val="24"/>
          <w:szCs w:val="24"/>
        </w:rPr>
        <w:t>Р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анговой переторжке </w:t>
      </w:r>
      <w:r w:rsidR="007B46F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максимальная величина снижения текущей цены Участника устанавливается в размере 90% от значения </w:t>
      </w:r>
      <w:r w:rsidR="005A4A06" w:rsidRPr="006D3159">
        <w:rPr>
          <w:rFonts w:ascii="Times New Roman" w:hAnsi="Times New Roman"/>
          <w:color w:val="000000" w:themeColor="text1"/>
          <w:sz w:val="24"/>
          <w:szCs w:val="24"/>
        </w:rPr>
        <w:t>стартовой</w:t>
      </w:r>
      <w:r w:rsidR="007B46F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цены </w:t>
      </w:r>
      <w:r w:rsidR="005A4A06" w:rsidRPr="006D3159">
        <w:rPr>
          <w:rFonts w:ascii="Times New Roman" w:hAnsi="Times New Roman"/>
          <w:color w:val="000000" w:themeColor="text1"/>
          <w:sz w:val="24"/>
          <w:szCs w:val="24"/>
        </w:rPr>
        <w:t>Переторжки</w:t>
      </w:r>
      <w:r w:rsidR="007B46FD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7A6E98D" w14:textId="3FF647B4" w:rsidR="00D63365" w:rsidRPr="000418AA" w:rsidRDefault="00D63365" w:rsidP="00D63365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 каждому Лоту устанавливается стоп-цена в размере </w:t>
      </w:r>
      <w:r w:rsidR="00B91670" w:rsidRPr="000418AA">
        <w:rPr>
          <w:rFonts w:ascii="Times New Roman" w:hAnsi="Times New Roman"/>
          <w:color w:val="000000" w:themeColor="text1"/>
          <w:sz w:val="24"/>
          <w:szCs w:val="24"/>
        </w:rPr>
        <w:t>1</w:t>
      </w:r>
      <w:r w:rsidR="00476B3E" w:rsidRPr="000418AA">
        <w:rPr>
          <w:rFonts w:ascii="Times New Roman" w:hAnsi="Times New Roman"/>
          <w:color w:val="000000" w:themeColor="text1"/>
          <w:sz w:val="24"/>
          <w:szCs w:val="24"/>
        </w:rPr>
        <w:t>0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% от значения стартовой цены Переторжки, при достижении которой Переторжка </w:t>
      </w:r>
      <w:r w:rsidR="00CE2863" w:rsidRPr="006D3159">
        <w:rPr>
          <w:rFonts w:ascii="Times New Roman" w:hAnsi="Times New Roman"/>
          <w:color w:val="000000" w:themeColor="text1"/>
          <w:sz w:val="24"/>
          <w:szCs w:val="24"/>
        </w:rPr>
        <w:t>оканчивается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5ABCE55" w14:textId="68904379" w:rsidR="008C1F34" w:rsidRPr="006D3159" w:rsidRDefault="0081189C" w:rsidP="000418AA">
      <w:pPr>
        <w:pStyle w:val="af1"/>
        <w:tabs>
          <w:tab w:val="left" w:pos="1260"/>
          <w:tab w:val="left" w:pos="1418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0418AA">
        <w:rPr>
          <w:rFonts w:ascii="Times New Roman" w:hAnsi="Times New Roman"/>
          <w:color w:val="000000" w:themeColor="text1"/>
          <w:sz w:val="24"/>
          <w:szCs w:val="24"/>
        </w:rPr>
        <w:t>Оператор</w:t>
      </w:r>
      <w:r w:rsidR="008C1F34" w:rsidRPr="000418A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6B73" w:rsidRPr="000418AA">
        <w:rPr>
          <w:rFonts w:ascii="Times New Roman" w:hAnsi="Times New Roman"/>
          <w:color w:val="000000" w:themeColor="text1"/>
          <w:sz w:val="24"/>
          <w:szCs w:val="24"/>
        </w:rPr>
        <w:t xml:space="preserve">в отдельных процедурах </w:t>
      </w:r>
      <w:r w:rsidR="00111545" w:rsidRPr="000418AA">
        <w:rPr>
          <w:rFonts w:ascii="Times New Roman" w:hAnsi="Times New Roman"/>
          <w:color w:val="000000" w:themeColor="text1"/>
          <w:sz w:val="24"/>
          <w:szCs w:val="24"/>
        </w:rPr>
        <w:t xml:space="preserve">до </w:t>
      </w:r>
      <w:r w:rsidR="0072661E" w:rsidRPr="000418AA">
        <w:rPr>
          <w:rFonts w:ascii="Times New Roman" w:hAnsi="Times New Roman"/>
          <w:color w:val="000000" w:themeColor="text1"/>
          <w:sz w:val="24"/>
          <w:szCs w:val="24"/>
        </w:rPr>
        <w:t xml:space="preserve">публикации извещения о проведении процедуры </w:t>
      </w:r>
      <w:r w:rsidR="008C1F34" w:rsidRPr="000418AA">
        <w:rPr>
          <w:rFonts w:ascii="Times New Roman" w:hAnsi="Times New Roman"/>
          <w:color w:val="000000" w:themeColor="text1"/>
          <w:sz w:val="24"/>
          <w:szCs w:val="24"/>
        </w:rPr>
        <w:t xml:space="preserve">на основании письменного заявления Заказчика вправе изменить размер стоп-цены </w:t>
      </w:r>
      <w:r w:rsidR="008D6B73" w:rsidRPr="000418AA">
        <w:rPr>
          <w:rFonts w:ascii="Times New Roman" w:hAnsi="Times New Roman"/>
          <w:color w:val="000000" w:themeColor="text1"/>
          <w:sz w:val="24"/>
          <w:szCs w:val="24"/>
        </w:rPr>
        <w:t xml:space="preserve">Переторжки или  максимальной величины снижения текущей цены Участника </w:t>
      </w:r>
      <w:r w:rsidR="008C1F34" w:rsidRPr="000418AA"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 w:rsidR="008D6B73" w:rsidRPr="000418AA">
        <w:rPr>
          <w:rFonts w:ascii="Times New Roman" w:hAnsi="Times New Roman"/>
          <w:color w:val="000000" w:themeColor="text1"/>
          <w:sz w:val="24"/>
          <w:szCs w:val="24"/>
        </w:rPr>
        <w:t>Ранговой переторжке.</w:t>
      </w:r>
      <w:r w:rsidR="00111545" w:rsidRPr="000418A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95A8DEE" w14:textId="77777777" w:rsidR="003F28E0" w:rsidRPr="00D610F2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Переторжке могут принять участие только Участники Конкурентного листа и только по тем Лотам, в которых ими были поданы Предложе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>ния.</w:t>
      </w:r>
    </w:p>
    <w:p w14:paraId="3203B6C8" w14:textId="224573B0" w:rsidR="00D17B3F" w:rsidRPr="006D3159" w:rsidRDefault="00054D50" w:rsidP="00054D50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532" w:name="_Ref419898625"/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Для проведения Переторжки Заказчик с момента завершения времени подачи Предложений и до времени начала Переторжки может в каждом Лоте выбрать в качестве стартовой цены Переторжки одну из поданных Участниками цен, либо начальную цену Лота, либо иным предусмотренным Системой способом. </w:t>
      </w:r>
      <w:r w:rsidR="00F31AE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этом Предложения Участников </w:t>
      </w:r>
      <w:r w:rsidR="00BF67F5" w:rsidRPr="006D3159">
        <w:rPr>
          <w:rFonts w:ascii="Times New Roman" w:hAnsi="Times New Roman"/>
          <w:color w:val="000000" w:themeColor="text1"/>
          <w:sz w:val="24"/>
          <w:szCs w:val="24"/>
        </w:rPr>
        <w:t>доступны Заказчику</w:t>
      </w:r>
      <w:r w:rsidR="00F31AE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обезличенной форме. </w:t>
      </w:r>
      <w:bookmarkEnd w:id="532"/>
    </w:p>
    <w:p w14:paraId="5387EFE5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Заказчик в срок, указанный в п.</w:t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_Ref419898625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10.27</w:t>
      </w:r>
      <w:r w:rsidR="00E45C29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не выбрал стартовую цену Переторжки, то в качестве нее автоматически выбирается наименьшая цена из всех поданных Участниками по каждому Лоту. </w:t>
      </w:r>
    </w:p>
    <w:p w14:paraId="210B0AD8" w14:textId="109C305E" w:rsidR="00584B8A" w:rsidRPr="006D3159" w:rsidRDefault="003F28E0" w:rsidP="002E2772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После истечения срока, указанного в п. </w:t>
      </w:r>
      <w:r w:rsidR="00F7178B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F7178B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_Ref419898625 \r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F7178B" w:rsidRPr="006D3159">
        <w:rPr>
          <w:rFonts w:ascii="Times New Roman" w:hAnsi="Times New Roman"/>
          <w:color w:val="000000" w:themeColor="text1"/>
          <w:sz w:val="24"/>
          <w:szCs w:val="24"/>
        </w:rPr>
      </w:r>
      <w:r w:rsidR="00F7178B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10.27</w:t>
      </w:r>
      <w:r w:rsidR="00F7178B" w:rsidRPr="006D3159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 стартовая</w:t>
      </w:r>
      <w:r w:rsidR="0047552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21206E" w:rsidRPr="00D610F2">
        <w:rPr>
          <w:rFonts w:ascii="Times New Roman" w:hAnsi="Times New Roman"/>
          <w:color w:val="000000" w:themeColor="text1"/>
          <w:sz w:val="24"/>
          <w:szCs w:val="24"/>
        </w:rPr>
        <w:t>лучшая</w:t>
      </w:r>
      <w:r w:rsidR="00AF2F36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>цена</w:t>
      </w:r>
      <w:r w:rsidR="00B75341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Переторжки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становится видна всем Участникам данного Конкурен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тного листа</w:t>
      </w:r>
      <w:r w:rsidR="002E277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При этом, если в качестве стартовой Заказчиком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выбрана</w:t>
      </w:r>
      <w:r w:rsidR="002E277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цена одного из Участников </w:t>
      </w:r>
      <w:r w:rsidR="00767583" w:rsidRPr="006D3159">
        <w:rPr>
          <w:rFonts w:ascii="Times New Roman" w:hAnsi="Times New Roman"/>
          <w:color w:val="000000" w:themeColor="text1"/>
          <w:sz w:val="24"/>
          <w:szCs w:val="24"/>
        </w:rPr>
        <w:t>(далее</w:t>
      </w:r>
      <w:r w:rsidR="00B56FE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–</w:t>
      </w:r>
      <w:r w:rsidR="0076758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лучш</w:t>
      </w:r>
      <w:r w:rsidR="002E2772" w:rsidRPr="006D3159">
        <w:rPr>
          <w:rFonts w:ascii="Times New Roman" w:hAnsi="Times New Roman"/>
          <w:color w:val="000000" w:themeColor="text1"/>
          <w:sz w:val="24"/>
          <w:szCs w:val="24"/>
        </w:rPr>
        <w:t>ая</w:t>
      </w:r>
      <w:r w:rsidR="00767583" w:rsidRPr="006D3159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</w:t>
      </w:r>
      <w:r w:rsidR="002E277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наименование данного Участника не указывается, </w:t>
      </w:r>
      <w:r w:rsidR="00C07A4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 </w:t>
      </w:r>
      <w:r w:rsidR="002E2772" w:rsidRPr="006D3159">
        <w:rPr>
          <w:rFonts w:ascii="Times New Roman" w:hAnsi="Times New Roman"/>
          <w:color w:val="000000" w:themeColor="text1"/>
          <w:sz w:val="24"/>
          <w:szCs w:val="24"/>
        </w:rPr>
        <w:t>Участника</w:t>
      </w:r>
      <w:r w:rsidR="00C07A4F" w:rsidRPr="006D3159">
        <w:rPr>
          <w:rFonts w:ascii="Times New Roman" w:hAnsi="Times New Roman"/>
          <w:color w:val="000000" w:themeColor="text1"/>
          <w:sz w:val="24"/>
          <w:szCs w:val="24"/>
        </w:rPr>
        <w:t>м</w:t>
      </w:r>
      <w:r w:rsidR="002E277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видна лучшая цена Переторжки</w:t>
      </w:r>
      <w:r w:rsidR="00C07A4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без указания стартовой</w:t>
      </w:r>
      <w:r w:rsidR="002E2772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FABD477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и Участники видят в Системе расчет</w:t>
      </w:r>
      <w:r w:rsidR="00D17B3F" w:rsidRPr="006D3159">
        <w:rPr>
          <w:rFonts w:ascii="Times New Roman" w:hAnsi="Times New Roman"/>
          <w:color w:val="000000" w:themeColor="text1"/>
          <w:sz w:val="24"/>
          <w:szCs w:val="24"/>
        </w:rPr>
        <w:t>ное время завершения Переторжки и установленный Срок продления Переторжки.</w:t>
      </w:r>
    </w:p>
    <w:p w14:paraId="3E02A475" w14:textId="77777777" w:rsidR="003F28E0" w:rsidRPr="006D3159" w:rsidRDefault="003F28E0" w:rsidP="003F28E0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 момента начала Переторжки возможна подача от Участников новых ценовых предложений, при этом действуют следующие правила подачи цен:</w:t>
      </w:r>
    </w:p>
    <w:p w14:paraId="066C046F" w14:textId="47A71A01" w:rsidR="004F2551" w:rsidRPr="006D3159" w:rsidRDefault="003F28E0" w:rsidP="00CE5BE6">
      <w:pPr>
        <w:pStyle w:val="Default"/>
        <w:numPr>
          <w:ilvl w:val="0"/>
          <w:numId w:val="171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новая цена от Участника не может быть выше </w:t>
      </w:r>
      <w:r w:rsidR="0021206E" w:rsidRPr="006D3159">
        <w:rPr>
          <w:color w:val="000000" w:themeColor="text1"/>
        </w:rPr>
        <w:t xml:space="preserve">лучшей </w:t>
      </w:r>
      <w:r w:rsidRPr="006D3159">
        <w:rPr>
          <w:color w:val="000000" w:themeColor="text1"/>
        </w:rPr>
        <w:t>цены Пер</w:t>
      </w:r>
      <w:r w:rsidR="009B7175" w:rsidRPr="006D3159">
        <w:rPr>
          <w:color w:val="000000" w:themeColor="text1"/>
        </w:rPr>
        <w:t xml:space="preserve">еторжки в каждом Лоте, </w:t>
      </w:r>
      <w:r w:rsidR="004F2551" w:rsidRPr="006D3159">
        <w:rPr>
          <w:color w:val="000000" w:themeColor="text1"/>
        </w:rPr>
        <w:t xml:space="preserve">в случае, если Заказчиком выбрана Переторжка от </w:t>
      </w:r>
      <w:r w:rsidR="00883E71" w:rsidRPr="006D3159">
        <w:rPr>
          <w:color w:val="000000" w:themeColor="text1"/>
        </w:rPr>
        <w:t xml:space="preserve">лучшей </w:t>
      </w:r>
      <w:r w:rsidR="004F2551" w:rsidRPr="006D3159">
        <w:rPr>
          <w:color w:val="000000" w:themeColor="text1"/>
        </w:rPr>
        <w:t>цены;</w:t>
      </w:r>
    </w:p>
    <w:p w14:paraId="78F2C753" w14:textId="709D7C2A" w:rsidR="004F2551" w:rsidRPr="006D3159" w:rsidRDefault="004F2551" w:rsidP="00CE5BE6">
      <w:pPr>
        <w:pStyle w:val="Default"/>
        <w:numPr>
          <w:ilvl w:val="0"/>
          <w:numId w:val="171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новая цена от Участника может быть выше </w:t>
      </w:r>
      <w:r w:rsidR="0021206E" w:rsidRPr="006D3159">
        <w:rPr>
          <w:color w:val="000000" w:themeColor="text1"/>
        </w:rPr>
        <w:t xml:space="preserve">лучшей </w:t>
      </w:r>
      <w:r w:rsidRPr="006D3159">
        <w:rPr>
          <w:color w:val="000000" w:themeColor="text1"/>
        </w:rPr>
        <w:t>цены Переторжки в каждом Лоте, в случае, если Заказчиком выбрана Переторжка от текущей цены Участника;</w:t>
      </w:r>
    </w:p>
    <w:p w14:paraId="14D5B36A" w14:textId="77777777" w:rsidR="003F28E0" w:rsidRPr="006D3159" w:rsidRDefault="003F28E0" w:rsidP="00CE5BE6">
      <w:pPr>
        <w:pStyle w:val="Default"/>
        <w:numPr>
          <w:ilvl w:val="0"/>
          <w:numId w:val="171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новая цена от Участника не может превышать ранее поданную этим же Участником цену.</w:t>
      </w:r>
    </w:p>
    <w:p w14:paraId="6550B183" w14:textId="662991DD" w:rsidR="00022783" w:rsidRPr="006D3159" w:rsidRDefault="00D17B3F" w:rsidP="00CE5BE6">
      <w:pPr>
        <w:pStyle w:val="Default"/>
        <w:numPr>
          <w:ilvl w:val="0"/>
          <w:numId w:val="171"/>
        </w:numPr>
        <w:tabs>
          <w:tab w:val="left" w:pos="851"/>
          <w:tab w:val="left" w:pos="1134"/>
          <w:tab w:val="left" w:pos="1276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новая цена может быть подана с учетом установленной минимальной и максимальной величин </w:t>
      </w:r>
      <w:r w:rsidR="009B7175" w:rsidRPr="006D3159">
        <w:rPr>
          <w:color w:val="000000" w:themeColor="text1"/>
        </w:rPr>
        <w:t xml:space="preserve">снижения </w:t>
      </w:r>
      <w:r w:rsidR="0021206E" w:rsidRPr="006D3159">
        <w:rPr>
          <w:color w:val="000000" w:themeColor="text1"/>
        </w:rPr>
        <w:t xml:space="preserve">лучшей </w:t>
      </w:r>
      <w:r w:rsidR="009B7175" w:rsidRPr="006D3159">
        <w:rPr>
          <w:color w:val="000000" w:themeColor="text1"/>
        </w:rPr>
        <w:t>цены Переторжки, либо снижения текущей цены Участника, в зависимости от выбора Заказчика в соответствии с п.</w:t>
      </w:r>
      <w:r w:rsidR="00F7178B" w:rsidRPr="000418AA">
        <w:rPr>
          <w:color w:val="000000" w:themeColor="text1"/>
        </w:rPr>
        <w:fldChar w:fldCharType="begin"/>
      </w:r>
      <w:r w:rsidR="00F7178B" w:rsidRPr="006D3159">
        <w:rPr>
          <w:color w:val="000000" w:themeColor="text1"/>
        </w:rPr>
        <w:instrText xml:space="preserve"> REF _Ref419898601 \r \h </w:instrText>
      </w:r>
      <w:r w:rsidR="00822B0F" w:rsidRPr="006D3159">
        <w:rPr>
          <w:color w:val="000000" w:themeColor="text1"/>
        </w:rPr>
        <w:instrText xml:space="preserve"> \* MERGEFORMAT </w:instrText>
      </w:r>
      <w:r w:rsidR="00F7178B" w:rsidRPr="000418AA">
        <w:rPr>
          <w:color w:val="000000" w:themeColor="text1"/>
        </w:rPr>
      </w:r>
      <w:r w:rsidR="00F7178B" w:rsidRPr="000418AA">
        <w:rPr>
          <w:color w:val="000000" w:themeColor="text1"/>
        </w:rPr>
        <w:fldChar w:fldCharType="separate"/>
      </w:r>
      <w:r w:rsidR="00D610F2">
        <w:rPr>
          <w:color w:val="000000" w:themeColor="text1"/>
        </w:rPr>
        <w:t>10.21</w:t>
      </w:r>
      <w:r w:rsidR="00F7178B" w:rsidRPr="000418AA">
        <w:rPr>
          <w:color w:val="000000" w:themeColor="text1"/>
        </w:rPr>
        <w:fldChar w:fldCharType="end"/>
      </w:r>
      <w:r w:rsidR="00022783" w:rsidRPr="006D3159">
        <w:rPr>
          <w:color w:val="000000" w:themeColor="text1"/>
        </w:rPr>
        <w:t>;</w:t>
      </w:r>
    </w:p>
    <w:p w14:paraId="63B6DDC8" w14:textId="47452445" w:rsidR="00134FD4" w:rsidRPr="006D3159" w:rsidRDefault="00134FD4" w:rsidP="00DF3FB7">
      <w:pPr>
        <w:pStyle w:val="Default"/>
        <w:numPr>
          <w:ilvl w:val="0"/>
          <w:numId w:val="171"/>
        </w:numPr>
        <w:tabs>
          <w:tab w:val="left" w:pos="993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Участник </w:t>
      </w:r>
      <w:r w:rsidR="009D2371" w:rsidRPr="006D3159">
        <w:rPr>
          <w:color w:val="000000" w:themeColor="text1"/>
        </w:rPr>
        <w:t>в Переторжке от текущей цены Участника</w:t>
      </w:r>
      <w:r w:rsidR="00DD0858" w:rsidRPr="006D3159">
        <w:rPr>
          <w:color w:val="000000" w:themeColor="text1"/>
        </w:rPr>
        <w:t xml:space="preserve"> (за исключением Ранговой переторжки)</w:t>
      </w:r>
      <w:r w:rsidR="009D2371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 xml:space="preserve">может </w:t>
      </w:r>
      <w:r w:rsidR="004E5227" w:rsidRPr="006D3159">
        <w:rPr>
          <w:color w:val="000000" w:themeColor="text1"/>
        </w:rPr>
        <w:t xml:space="preserve">сразу </w:t>
      </w:r>
      <w:r w:rsidR="0090483C" w:rsidRPr="006D3159">
        <w:rPr>
          <w:color w:val="000000" w:themeColor="text1"/>
        </w:rPr>
        <w:t xml:space="preserve">сделать </w:t>
      </w:r>
      <w:r w:rsidRPr="006D3159">
        <w:rPr>
          <w:color w:val="000000" w:themeColor="text1"/>
        </w:rPr>
        <w:t>свою цену лучш</w:t>
      </w:r>
      <w:r w:rsidR="0090483C" w:rsidRPr="006D3159">
        <w:rPr>
          <w:color w:val="000000" w:themeColor="text1"/>
        </w:rPr>
        <w:t>ей</w:t>
      </w:r>
      <w:r w:rsidR="007752DE" w:rsidRPr="006D3159">
        <w:rPr>
          <w:color w:val="000000" w:themeColor="text1"/>
        </w:rPr>
        <w:t xml:space="preserve"> </w:t>
      </w:r>
      <w:r w:rsidR="008D47DE" w:rsidRPr="006D3159">
        <w:rPr>
          <w:color w:val="000000" w:themeColor="text1"/>
        </w:rPr>
        <w:t>в Переторжке</w:t>
      </w:r>
      <w:r w:rsidRPr="006D3159">
        <w:rPr>
          <w:color w:val="000000" w:themeColor="text1"/>
        </w:rPr>
        <w:t>, нажав на соответствующую кнопку</w:t>
      </w:r>
      <w:r w:rsidR="00981DB8" w:rsidRPr="006D3159">
        <w:rPr>
          <w:color w:val="000000" w:themeColor="text1"/>
        </w:rPr>
        <w:t xml:space="preserve"> в Системе</w:t>
      </w:r>
      <w:r w:rsidR="0090483C" w:rsidRPr="006D3159">
        <w:rPr>
          <w:color w:val="000000" w:themeColor="text1"/>
        </w:rPr>
        <w:t xml:space="preserve">. При этом цена Участника снизится </w:t>
      </w:r>
      <w:r w:rsidR="008D47DE" w:rsidRPr="006D3159">
        <w:rPr>
          <w:color w:val="000000" w:themeColor="text1"/>
        </w:rPr>
        <w:t xml:space="preserve">сразу </w:t>
      </w:r>
      <w:r w:rsidR="0090483C" w:rsidRPr="006D3159">
        <w:rPr>
          <w:color w:val="000000" w:themeColor="text1"/>
        </w:rPr>
        <w:t xml:space="preserve">до </w:t>
      </w:r>
      <w:r w:rsidR="008D47DE" w:rsidRPr="006D3159">
        <w:rPr>
          <w:color w:val="000000" w:themeColor="text1"/>
        </w:rPr>
        <w:t>значения</w:t>
      </w:r>
      <w:r w:rsidR="0090483C" w:rsidRPr="006D3159">
        <w:rPr>
          <w:color w:val="000000" w:themeColor="text1"/>
        </w:rPr>
        <w:t>, котор</w:t>
      </w:r>
      <w:r w:rsidR="008D47DE" w:rsidRPr="006D3159">
        <w:rPr>
          <w:color w:val="000000" w:themeColor="text1"/>
        </w:rPr>
        <w:t>ое</w:t>
      </w:r>
      <w:r w:rsidR="0090483C" w:rsidRPr="006D3159">
        <w:rPr>
          <w:color w:val="000000" w:themeColor="text1"/>
        </w:rPr>
        <w:t xml:space="preserve"> будет ниже </w:t>
      </w:r>
      <w:r w:rsidR="009B5B3F" w:rsidRPr="006D3159">
        <w:rPr>
          <w:color w:val="000000" w:themeColor="text1"/>
        </w:rPr>
        <w:t xml:space="preserve">лучшей </w:t>
      </w:r>
      <w:r w:rsidR="0090483C" w:rsidRPr="006D3159">
        <w:rPr>
          <w:color w:val="000000" w:themeColor="text1"/>
        </w:rPr>
        <w:t xml:space="preserve">цены </w:t>
      </w:r>
      <w:r w:rsidR="008E6B89" w:rsidRPr="006D3159">
        <w:rPr>
          <w:color w:val="000000" w:themeColor="text1"/>
        </w:rPr>
        <w:t xml:space="preserve">Переторжки </w:t>
      </w:r>
      <w:r w:rsidR="0090483C" w:rsidRPr="006D3159">
        <w:rPr>
          <w:color w:val="000000" w:themeColor="text1"/>
        </w:rPr>
        <w:t xml:space="preserve">на </w:t>
      </w:r>
      <w:r w:rsidR="00C753F7" w:rsidRPr="006D3159">
        <w:rPr>
          <w:color w:val="000000" w:themeColor="text1"/>
        </w:rPr>
        <w:t xml:space="preserve">установленную </w:t>
      </w:r>
      <w:r w:rsidR="008D47DE" w:rsidRPr="006D3159">
        <w:rPr>
          <w:color w:val="000000" w:themeColor="text1"/>
        </w:rPr>
        <w:t>минимальную величину снижения</w:t>
      </w:r>
      <w:r w:rsidR="00C753F7" w:rsidRPr="006D3159">
        <w:rPr>
          <w:color w:val="000000" w:themeColor="text1"/>
        </w:rPr>
        <w:t xml:space="preserve"> цены в Переторжке</w:t>
      </w:r>
      <w:r w:rsidRPr="006D3159">
        <w:rPr>
          <w:color w:val="000000" w:themeColor="text1"/>
        </w:rPr>
        <w:t>;</w:t>
      </w:r>
    </w:p>
    <w:p w14:paraId="796730C6" w14:textId="292D2681" w:rsidR="00D17B3F" w:rsidRPr="006D3159" w:rsidRDefault="006D781A" w:rsidP="00DF3FB7">
      <w:pPr>
        <w:pStyle w:val="Default"/>
        <w:numPr>
          <w:ilvl w:val="0"/>
          <w:numId w:val="171"/>
        </w:numPr>
        <w:tabs>
          <w:tab w:val="left" w:pos="851"/>
          <w:tab w:val="left" w:pos="1134"/>
          <w:tab w:val="left" w:pos="1276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в Переторжке от текущей цены Участника и в Ранговой переторжке </w:t>
      </w:r>
      <w:r w:rsidR="00AE0F1F" w:rsidRPr="006D3159">
        <w:rPr>
          <w:color w:val="000000" w:themeColor="text1"/>
        </w:rPr>
        <w:t>новая цена</w:t>
      </w:r>
      <w:r w:rsidR="002403F5" w:rsidRPr="006D3159">
        <w:rPr>
          <w:color w:val="000000" w:themeColor="text1"/>
        </w:rPr>
        <w:t xml:space="preserve">, подаваемая </w:t>
      </w:r>
      <w:r w:rsidR="00AE0F1F" w:rsidRPr="006D3159">
        <w:rPr>
          <w:color w:val="000000" w:themeColor="text1"/>
        </w:rPr>
        <w:t>Участник</w:t>
      </w:r>
      <w:r w:rsidR="002403F5" w:rsidRPr="006D3159">
        <w:rPr>
          <w:color w:val="000000" w:themeColor="text1"/>
        </w:rPr>
        <w:t>ом</w:t>
      </w:r>
      <w:r w:rsidR="001D709B" w:rsidRPr="006D3159">
        <w:rPr>
          <w:color w:val="000000" w:themeColor="text1"/>
        </w:rPr>
        <w:t xml:space="preserve"> с учетом </w:t>
      </w:r>
      <w:r w:rsidR="005B5566" w:rsidRPr="006D3159">
        <w:rPr>
          <w:color w:val="000000" w:themeColor="text1"/>
        </w:rPr>
        <w:t>установленной минимальной и максимальной величин снижения текущей цены Участника</w:t>
      </w:r>
      <w:r w:rsidR="00C77BDE" w:rsidRPr="006D3159">
        <w:rPr>
          <w:color w:val="000000" w:themeColor="text1"/>
        </w:rPr>
        <w:t>,</w:t>
      </w:r>
      <w:r w:rsidR="002403F5" w:rsidRPr="006D3159">
        <w:rPr>
          <w:color w:val="000000" w:themeColor="text1"/>
        </w:rPr>
        <w:t xml:space="preserve"> может совпадать с </w:t>
      </w:r>
      <w:r w:rsidR="00283874" w:rsidRPr="006D3159">
        <w:rPr>
          <w:color w:val="000000" w:themeColor="text1"/>
        </w:rPr>
        <w:t xml:space="preserve">лучшей </w:t>
      </w:r>
      <w:r w:rsidR="002403F5" w:rsidRPr="006D3159">
        <w:rPr>
          <w:color w:val="000000" w:themeColor="text1"/>
        </w:rPr>
        <w:t>ценой</w:t>
      </w:r>
      <w:r w:rsidRPr="006D3159">
        <w:rPr>
          <w:color w:val="000000" w:themeColor="text1"/>
        </w:rPr>
        <w:t xml:space="preserve"> Переторжки</w:t>
      </w:r>
      <w:r w:rsidR="00254E55" w:rsidRPr="006D3159">
        <w:rPr>
          <w:color w:val="000000" w:themeColor="text1"/>
        </w:rPr>
        <w:t xml:space="preserve">, при этом лучшей ценой Переторжки будет считаться цена Участника, которая была подана </w:t>
      </w:r>
      <w:r w:rsidR="00866EEB" w:rsidRPr="006D3159">
        <w:rPr>
          <w:color w:val="000000" w:themeColor="text1"/>
        </w:rPr>
        <w:t>ран</w:t>
      </w:r>
      <w:r w:rsidR="00C3462A" w:rsidRPr="006D3159">
        <w:rPr>
          <w:color w:val="000000" w:themeColor="text1"/>
        </w:rPr>
        <w:t xml:space="preserve">ее других </w:t>
      </w:r>
      <w:r w:rsidR="00254E55" w:rsidRPr="006D3159">
        <w:rPr>
          <w:color w:val="000000" w:themeColor="text1"/>
        </w:rPr>
        <w:t>цен Участников</w:t>
      </w:r>
      <w:r w:rsidR="00C3462A" w:rsidRPr="006D3159">
        <w:rPr>
          <w:color w:val="000000" w:themeColor="text1"/>
        </w:rPr>
        <w:t xml:space="preserve"> </w:t>
      </w:r>
      <w:r w:rsidR="00866EEB" w:rsidRPr="006D3159">
        <w:rPr>
          <w:color w:val="000000" w:themeColor="text1"/>
        </w:rPr>
        <w:t>по каждому Лоту</w:t>
      </w:r>
      <w:r w:rsidR="00B80477" w:rsidRPr="006D3159">
        <w:rPr>
          <w:color w:val="000000" w:themeColor="text1"/>
        </w:rPr>
        <w:t>;</w:t>
      </w:r>
    </w:p>
    <w:p w14:paraId="06C70415" w14:textId="442ADE0F" w:rsidR="00475526" w:rsidRPr="006D3159" w:rsidRDefault="008E6B89" w:rsidP="00DF3FB7">
      <w:pPr>
        <w:pStyle w:val="Default"/>
        <w:numPr>
          <w:ilvl w:val="0"/>
          <w:numId w:val="171"/>
        </w:numPr>
        <w:tabs>
          <w:tab w:val="left" w:pos="851"/>
          <w:tab w:val="left" w:pos="1134"/>
          <w:tab w:val="left" w:pos="1276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в Переторжке от лучшей цены новая цена, подаваемая Участником, не может совпадать с </w:t>
      </w:r>
      <w:r w:rsidR="001578E7" w:rsidRPr="006D3159">
        <w:rPr>
          <w:color w:val="000000" w:themeColor="text1"/>
        </w:rPr>
        <w:t xml:space="preserve">лучшей </w:t>
      </w:r>
      <w:r w:rsidRPr="006D3159">
        <w:rPr>
          <w:color w:val="000000" w:themeColor="text1"/>
        </w:rPr>
        <w:t>ценой</w:t>
      </w:r>
      <w:r w:rsidR="00170A9C" w:rsidRPr="006D3159">
        <w:rPr>
          <w:color w:val="000000" w:themeColor="text1"/>
        </w:rPr>
        <w:t xml:space="preserve"> Переторжки</w:t>
      </w:r>
      <w:r w:rsidRPr="006D3159">
        <w:rPr>
          <w:color w:val="000000" w:themeColor="text1"/>
        </w:rPr>
        <w:t>.</w:t>
      </w:r>
      <w:r w:rsidR="005C58B4" w:rsidRPr="006D3159">
        <w:rPr>
          <w:color w:val="000000" w:themeColor="text1"/>
        </w:rPr>
        <w:t xml:space="preserve"> </w:t>
      </w:r>
    </w:p>
    <w:p w14:paraId="0907B669" w14:textId="77F2ACEB" w:rsidR="00B80477" w:rsidRPr="006D3159" w:rsidRDefault="00283874" w:rsidP="00DF3FB7">
      <w:pPr>
        <w:pStyle w:val="Default"/>
        <w:numPr>
          <w:ilvl w:val="0"/>
          <w:numId w:val="171"/>
        </w:numPr>
        <w:tabs>
          <w:tab w:val="left" w:pos="851"/>
          <w:tab w:val="left" w:pos="1134"/>
          <w:tab w:val="left" w:pos="1276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</w:t>
      </w:r>
      <w:r w:rsidR="00B80477" w:rsidRPr="006D3159">
        <w:rPr>
          <w:color w:val="000000" w:themeColor="text1"/>
        </w:rPr>
        <w:t>еличина минимального снижения цены в Переторжке не может меньше 0,01 рубля.</w:t>
      </w:r>
    </w:p>
    <w:p w14:paraId="07ED9AF6" w14:textId="7AB37ED2" w:rsidR="00D9125B" w:rsidRPr="006D3159" w:rsidRDefault="00D17B3F" w:rsidP="00E83186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Участник, у которого цена оказалась </w:t>
      </w:r>
      <w:r w:rsidR="00C07A4F" w:rsidRPr="006D3159">
        <w:rPr>
          <w:color w:val="000000" w:themeColor="text1"/>
        </w:rPr>
        <w:t>ниже стартовой</w:t>
      </w:r>
      <w:r w:rsidR="00283874" w:rsidRPr="006D3159">
        <w:rPr>
          <w:color w:val="000000" w:themeColor="text1"/>
        </w:rPr>
        <w:t xml:space="preserve"> (лучшей) </w:t>
      </w:r>
      <w:r w:rsidR="008E6B89" w:rsidRPr="006D3159">
        <w:rPr>
          <w:color w:val="000000" w:themeColor="text1"/>
        </w:rPr>
        <w:t>цены Переторжки</w:t>
      </w:r>
      <w:r w:rsidRPr="006D3159">
        <w:rPr>
          <w:color w:val="000000" w:themeColor="text1"/>
        </w:rPr>
        <w:t xml:space="preserve">, не может понижать свою цену до того момента, пока </w:t>
      </w:r>
      <w:r w:rsidR="00283874" w:rsidRPr="006D3159">
        <w:rPr>
          <w:color w:val="000000" w:themeColor="text1"/>
        </w:rPr>
        <w:t xml:space="preserve">лучшая </w:t>
      </w:r>
      <w:r w:rsidR="008E6B89" w:rsidRPr="006D3159">
        <w:rPr>
          <w:color w:val="000000" w:themeColor="text1"/>
        </w:rPr>
        <w:t>цена Переторжки в</w:t>
      </w:r>
      <w:r w:rsidRPr="006D3159">
        <w:rPr>
          <w:color w:val="000000" w:themeColor="text1"/>
        </w:rPr>
        <w:t xml:space="preserve"> Лот</w:t>
      </w:r>
      <w:r w:rsidR="008E6B89" w:rsidRPr="006D3159">
        <w:rPr>
          <w:color w:val="000000" w:themeColor="text1"/>
        </w:rPr>
        <w:t>е</w:t>
      </w:r>
      <w:r w:rsidRPr="006D3159">
        <w:rPr>
          <w:color w:val="000000" w:themeColor="text1"/>
        </w:rPr>
        <w:t xml:space="preserve"> не станет равна или ниже поданной этим Участником цены.</w:t>
      </w:r>
      <w:r w:rsidR="005C3474" w:rsidRPr="006D3159">
        <w:rPr>
          <w:color w:val="000000" w:themeColor="text1"/>
        </w:rPr>
        <w:t xml:space="preserve"> </w:t>
      </w:r>
    </w:p>
    <w:p w14:paraId="415E876A" w14:textId="77777777" w:rsidR="003F28E0" w:rsidRPr="006D3159" w:rsidRDefault="003F28E0" w:rsidP="003F28E0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 ходе Переторжки по каждому Лоту Участник видит в Системе:</w:t>
      </w:r>
    </w:p>
    <w:p w14:paraId="627DC240" w14:textId="721F2D1A" w:rsidR="003F28E0" w:rsidRPr="006D3159" w:rsidRDefault="00283874" w:rsidP="00CE5BE6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стартовую (лучшую) </w:t>
      </w:r>
      <w:r w:rsidR="008E6B89" w:rsidRPr="006D3159">
        <w:rPr>
          <w:color w:val="000000" w:themeColor="text1"/>
        </w:rPr>
        <w:t>цену Переторжки</w:t>
      </w:r>
      <w:r w:rsidR="003F28E0" w:rsidRPr="006D3159">
        <w:rPr>
          <w:color w:val="000000" w:themeColor="text1"/>
        </w:rPr>
        <w:t>;</w:t>
      </w:r>
    </w:p>
    <w:p w14:paraId="0D91FBCD" w14:textId="77777777" w:rsidR="003F28E0" w:rsidRPr="006D3159" w:rsidRDefault="003F28E0" w:rsidP="00CE5BE6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свою последнюю</w:t>
      </w:r>
      <w:r w:rsidR="00D17B3F" w:rsidRPr="006D3159">
        <w:rPr>
          <w:color w:val="000000" w:themeColor="text1"/>
        </w:rPr>
        <w:t xml:space="preserve"> поданную цену;</w:t>
      </w:r>
    </w:p>
    <w:p w14:paraId="3475A630" w14:textId="15A1C0FF" w:rsidR="005C58B4" w:rsidRPr="006D3159" w:rsidRDefault="00D17B3F" w:rsidP="00A50002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минимальную цену, </w:t>
      </w:r>
      <w:r w:rsidR="009201B8" w:rsidRPr="006D3159">
        <w:rPr>
          <w:color w:val="000000" w:themeColor="text1"/>
        </w:rPr>
        <w:t xml:space="preserve">которая является наименьшей среди всех </w:t>
      </w:r>
      <w:r w:rsidRPr="006D3159">
        <w:rPr>
          <w:color w:val="000000" w:themeColor="text1"/>
        </w:rPr>
        <w:t>поданн</w:t>
      </w:r>
      <w:r w:rsidR="009201B8" w:rsidRPr="006D3159">
        <w:rPr>
          <w:color w:val="000000" w:themeColor="text1"/>
        </w:rPr>
        <w:t>ых цен</w:t>
      </w:r>
      <w:r w:rsidR="00E45C29" w:rsidRPr="006D3159">
        <w:rPr>
          <w:color w:val="000000" w:themeColor="text1"/>
        </w:rPr>
        <w:t xml:space="preserve"> </w:t>
      </w:r>
      <w:r w:rsidR="009201B8" w:rsidRPr="006D3159">
        <w:rPr>
          <w:color w:val="000000" w:themeColor="text1"/>
        </w:rPr>
        <w:t>от</w:t>
      </w:r>
      <w:r w:rsidRPr="006D3159">
        <w:rPr>
          <w:color w:val="000000" w:themeColor="text1"/>
        </w:rPr>
        <w:t xml:space="preserve"> Участников до начала Переторжки.</w:t>
      </w:r>
      <w:r w:rsidR="009201B8" w:rsidRPr="006D3159">
        <w:rPr>
          <w:color w:val="000000" w:themeColor="text1"/>
        </w:rPr>
        <w:t xml:space="preserve"> Минимальная цена </w:t>
      </w:r>
      <w:r w:rsidR="00283874" w:rsidRPr="006D3159">
        <w:rPr>
          <w:color w:val="000000" w:themeColor="text1"/>
        </w:rPr>
        <w:t xml:space="preserve">не выводится, если </w:t>
      </w:r>
      <w:r w:rsidR="00C07A4F" w:rsidRPr="006D3159">
        <w:rPr>
          <w:color w:val="000000" w:themeColor="text1"/>
        </w:rPr>
        <w:t>она совпадает</w:t>
      </w:r>
      <w:r w:rsidR="009201B8" w:rsidRPr="006D3159">
        <w:rPr>
          <w:color w:val="000000" w:themeColor="text1"/>
        </w:rPr>
        <w:t xml:space="preserve"> с  </w:t>
      </w:r>
      <w:r w:rsidR="00283874" w:rsidRPr="006D3159">
        <w:rPr>
          <w:color w:val="000000" w:themeColor="text1"/>
        </w:rPr>
        <w:t xml:space="preserve">лучшей </w:t>
      </w:r>
      <w:r w:rsidR="009201B8" w:rsidRPr="006D3159">
        <w:rPr>
          <w:color w:val="000000" w:themeColor="text1"/>
        </w:rPr>
        <w:t xml:space="preserve">ценой </w:t>
      </w:r>
      <w:r w:rsidR="00871AF7" w:rsidRPr="006D3159">
        <w:rPr>
          <w:color w:val="000000" w:themeColor="text1"/>
        </w:rPr>
        <w:t xml:space="preserve">Переторжки </w:t>
      </w:r>
      <w:r w:rsidR="009201B8" w:rsidRPr="006D3159">
        <w:rPr>
          <w:color w:val="000000" w:themeColor="text1"/>
        </w:rPr>
        <w:t xml:space="preserve">при условии, указанном в п.10.27, а также в случае, если  </w:t>
      </w:r>
      <w:r w:rsidR="00283874" w:rsidRPr="006D3159">
        <w:rPr>
          <w:color w:val="000000" w:themeColor="text1"/>
        </w:rPr>
        <w:t xml:space="preserve">лучшая </w:t>
      </w:r>
      <w:r w:rsidR="009201B8" w:rsidRPr="006D3159">
        <w:rPr>
          <w:color w:val="000000" w:themeColor="text1"/>
        </w:rPr>
        <w:t xml:space="preserve">цена </w:t>
      </w:r>
      <w:r w:rsidR="00871AF7" w:rsidRPr="006D3159">
        <w:rPr>
          <w:color w:val="000000" w:themeColor="text1"/>
        </w:rPr>
        <w:t xml:space="preserve">Переторжки </w:t>
      </w:r>
      <w:r w:rsidR="009201B8" w:rsidRPr="006D3159">
        <w:rPr>
          <w:color w:val="000000" w:themeColor="text1"/>
        </w:rPr>
        <w:t>снизится до значения минимальной цены</w:t>
      </w:r>
      <w:r w:rsidR="005C58B4" w:rsidRPr="006D3159">
        <w:rPr>
          <w:color w:val="000000" w:themeColor="text1"/>
        </w:rPr>
        <w:t>;</w:t>
      </w:r>
    </w:p>
    <w:p w14:paraId="511FA844" w14:textId="77777777" w:rsidR="00FC45E6" w:rsidRPr="006D3159" w:rsidRDefault="008E6B89" w:rsidP="00A50002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количество Участников, принимающих участие в Переторжке;</w:t>
      </w:r>
    </w:p>
    <w:p w14:paraId="468718C3" w14:textId="77777777" w:rsidR="00683BB6" w:rsidRPr="006D3159" w:rsidRDefault="008E6B89" w:rsidP="00A50002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количество Участников, находящихся вне Переторжки согласно п.</w:t>
      </w:r>
      <w:r w:rsidR="00683BB6" w:rsidRPr="006D3159">
        <w:rPr>
          <w:color w:val="000000" w:themeColor="text1"/>
        </w:rPr>
        <w:t>10.32;</w:t>
      </w:r>
    </w:p>
    <w:p w14:paraId="47CDC56F" w14:textId="77777777" w:rsidR="008E6B89" w:rsidRPr="006D3159" w:rsidRDefault="00683BB6" w:rsidP="00A50002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количество Участников, которые подали цену, равную </w:t>
      </w:r>
      <w:r w:rsidR="00BA7235" w:rsidRPr="006D3159">
        <w:rPr>
          <w:color w:val="000000" w:themeColor="text1"/>
        </w:rPr>
        <w:t xml:space="preserve">лучшей </w:t>
      </w:r>
      <w:r w:rsidRPr="006D3159">
        <w:rPr>
          <w:color w:val="000000" w:themeColor="text1"/>
        </w:rPr>
        <w:t>цене Переторжки (для Участника, подавшего лучшую цену).</w:t>
      </w:r>
      <w:r w:rsidR="008E6B89" w:rsidRPr="006D3159">
        <w:rPr>
          <w:color w:val="000000" w:themeColor="text1"/>
        </w:rPr>
        <w:t xml:space="preserve"> </w:t>
      </w:r>
    </w:p>
    <w:p w14:paraId="3C1C0FF0" w14:textId="77777777" w:rsidR="00373AC3" w:rsidRPr="006D3159" w:rsidRDefault="00373AC3" w:rsidP="003F28E0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 ходе проведения Ранго</w:t>
      </w:r>
      <w:r w:rsidR="007C0837" w:rsidRPr="006D3159">
        <w:rPr>
          <w:color w:val="000000" w:themeColor="text1"/>
        </w:rPr>
        <w:t>вой переторжки по каждому Л</w:t>
      </w:r>
      <w:r w:rsidRPr="006D3159">
        <w:rPr>
          <w:color w:val="000000" w:themeColor="text1"/>
        </w:rPr>
        <w:t>оту Участник видит в Системе:</w:t>
      </w:r>
    </w:p>
    <w:p w14:paraId="1B9C3126" w14:textId="335DD45A" w:rsidR="007C0837" w:rsidRPr="006D3159" w:rsidRDefault="00373AC3" w:rsidP="00DE5AEB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lastRenderedPageBreak/>
        <w:t xml:space="preserve">ранг, </w:t>
      </w:r>
      <w:r w:rsidR="00F26DE5" w:rsidRPr="006D3159">
        <w:rPr>
          <w:color w:val="000000" w:themeColor="text1"/>
        </w:rPr>
        <w:t xml:space="preserve">автоматически </w:t>
      </w:r>
      <w:r w:rsidRPr="006D3159">
        <w:rPr>
          <w:color w:val="000000" w:themeColor="text1"/>
        </w:rPr>
        <w:t xml:space="preserve">присвоенный Системой </w:t>
      </w:r>
      <w:r w:rsidR="003468EE" w:rsidRPr="006D3159">
        <w:rPr>
          <w:color w:val="000000" w:themeColor="text1"/>
        </w:rPr>
        <w:t>цене Участника</w:t>
      </w:r>
      <w:r w:rsidR="00882187" w:rsidRPr="006D3159">
        <w:rPr>
          <w:color w:val="000000" w:themeColor="text1"/>
        </w:rPr>
        <w:t xml:space="preserve"> </w:t>
      </w:r>
      <w:r w:rsidR="005372C9" w:rsidRPr="006D3159">
        <w:rPr>
          <w:color w:val="000000" w:themeColor="text1"/>
        </w:rPr>
        <w:t xml:space="preserve">в результате сопоставления </w:t>
      </w:r>
      <w:r w:rsidR="00882187" w:rsidRPr="006D3159">
        <w:rPr>
          <w:color w:val="000000" w:themeColor="text1"/>
        </w:rPr>
        <w:t>цен, поданных Участниками</w:t>
      </w:r>
      <w:r w:rsidR="007C0837" w:rsidRPr="006D3159">
        <w:rPr>
          <w:color w:val="000000" w:themeColor="text1"/>
        </w:rPr>
        <w:t xml:space="preserve"> по лоту</w:t>
      </w:r>
      <w:r w:rsidR="00E233AF" w:rsidRPr="006D3159">
        <w:rPr>
          <w:color w:val="000000" w:themeColor="text1"/>
        </w:rPr>
        <w:t>;</w:t>
      </w:r>
    </w:p>
    <w:p w14:paraId="521632CE" w14:textId="23DC7D7A" w:rsidR="00373AC3" w:rsidRPr="006D3159" w:rsidRDefault="00882187" w:rsidP="00DE5AEB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свою последнюю поданную цену</w:t>
      </w:r>
      <w:r w:rsidR="00E233AF" w:rsidRPr="006D3159">
        <w:rPr>
          <w:color w:val="000000" w:themeColor="text1"/>
        </w:rPr>
        <w:t>;</w:t>
      </w:r>
    </w:p>
    <w:p w14:paraId="38A7E4EC" w14:textId="5CC673A1" w:rsidR="00683BB6" w:rsidRPr="006D3159" w:rsidRDefault="00683BB6" w:rsidP="00683BB6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количество Участников, принимающих участие в Переторжке;</w:t>
      </w:r>
    </w:p>
    <w:p w14:paraId="1C0614A4" w14:textId="77777777" w:rsidR="00683BB6" w:rsidRPr="006D3159" w:rsidRDefault="00683BB6" w:rsidP="00683BB6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количество Участников, находящихся вне Переторжки согласно п.10.32;</w:t>
      </w:r>
    </w:p>
    <w:p w14:paraId="3052A86D" w14:textId="77777777" w:rsidR="00683BB6" w:rsidRPr="006D3159" w:rsidRDefault="00683BB6" w:rsidP="00683BB6">
      <w:pPr>
        <w:pStyle w:val="Default"/>
        <w:numPr>
          <w:ilvl w:val="0"/>
          <w:numId w:val="170"/>
        </w:numPr>
        <w:tabs>
          <w:tab w:val="left" w:pos="851"/>
          <w:tab w:val="left" w:pos="1134"/>
          <w:tab w:val="left" w:pos="1276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количество Участников, которые подали цену, равную цене</w:t>
      </w:r>
      <w:r w:rsidR="00170A9C" w:rsidRPr="006D3159">
        <w:rPr>
          <w:color w:val="000000" w:themeColor="text1"/>
        </w:rPr>
        <w:t>, которая имеет ранг номер 1</w:t>
      </w:r>
      <w:r w:rsidRPr="006D3159">
        <w:rPr>
          <w:color w:val="000000" w:themeColor="text1"/>
        </w:rPr>
        <w:t xml:space="preserve"> (для Участника, которому присвоен ранг с номером 1). </w:t>
      </w:r>
    </w:p>
    <w:p w14:paraId="18913602" w14:textId="77777777" w:rsidR="003748C6" w:rsidRPr="006D3159" w:rsidRDefault="00882187" w:rsidP="00A50002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В Ранговой переторжке не отображаются минимальная и </w:t>
      </w:r>
      <w:r w:rsidR="00BA7235" w:rsidRPr="006D3159">
        <w:rPr>
          <w:color w:val="000000" w:themeColor="text1"/>
        </w:rPr>
        <w:t xml:space="preserve">стартовая (лучшая) </w:t>
      </w:r>
      <w:r w:rsidR="00683BB6" w:rsidRPr="006D3159">
        <w:rPr>
          <w:color w:val="000000" w:themeColor="text1"/>
        </w:rPr>
        <w:t>цена</w:t>
      </w:r>
      <w:r w:rsidRPr="006D3159">
        <w:rPr>
          <w:color w:val="000000" w:themeColor="text1"/>
        </w:rPr>
        <w:t xml:space="preserve"> Переторжки</w:t>
      </w:r>
      <w:r w:rsidR="007C0837" w:rsidRPr="006D3159">
        <w:rPr>
          <w:color w:val="000000" w:themeColor="text1"/>
        </w:rPr>
        <w:t>.</w:t>
      </w:r>
    </w:p>
    <w:p w14:paraId="15D1B270" w14:textId="77777777" w:rsidR="003748C6" w:rsidRPr="006D3159" w:rsidRDefault="00E83186" w:rsidP="003F28E0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 Ранговой переторжке ранжирование</w:t>
      </w:r>
      <w:r w:rsidR="005372C9" w:rsidRPr="006D3159">
        <w:rPr>
          <w:color w:val="000000" w:themeColor="text1"/>
        </w:rPr>
        <w:t xml:space="preserve"> (сопоставление)</w:t>
      </w:r>
      <w:r w:rsidRPr="006D3159">
        <w:rPr>
          <w:color w:val="000000" w:themeColor="text1"/>
        </w:rPr>
        <w:t xml:space="preserve"> цен Участников осуществляется следующим образом:</w:t>
      </w:r>
    </w:p>
    <w:p w14:paraId="28B71FA5" w14:textId="77777777" w:rsidR="00E83186" w:rsidRPr="006D3159" w:rsidRDefault="00E83186" w:rsidP="00A50002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- чем ниже цена Участника, тем выше его ранг;</w:t>
      </w:r>
    </w:p>
    <w:p w14:paraId="1445D62F" w14:textId="1C28D87C" w:rsidR="00E83186" w:rsidRPr="006D3159" w:rsidRDefault="00E83186" w:rsidP="00A50002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- </w:t>
      </w:r>
      <w:r w:rsidR="00F26DE5" w:rsidRPr="006D3159">
        <w:rPr>
          <w:color w:val="000000" w:themeColor="text1"/>
        </w:rPr>
        <w:t>лу</w:t>
      </w:r>
      <w:r w:rsidRPr="006D3159">
        <w:rPr>
          <w:color w:val="000000" w:themeColor="text1"/>
        </w:rPr>
        <w:t xml:space="preserve">чшей цене Переторжки соответствует ранг </w:t>
      </w:r>
      <w:r w:rsidR="005372C9" w:rsidRPr="006D3159">
        <w:rPr>
          <w:color w:val="000000" w:themeColor="text1"/>
        </w:rPr>
        <w:t>с номером «</w:t>
      </w:r>
      <w:r w:rsidRPr="006D3159">
        <w:rPr>
          <w:color w:val="000000" w:themeColor="text1"/>
        </w:rPr>
        <w:t>1</w:t>
      </w:r>
      <w:r w:rsidR="005372C9" w:rsidRPr="006D3159">
        <w:rPr>
          <w:color w:val="000000" w:themeColor="text1"/>
        </w:rPr>
        <w:t>»</w:t>
      </w:r>
      <w:r w:rsidRPr="006D3159">
        <w:rPr>
          <w:color w:val="000000" w:themeColor="text1"/>
        </w:rPr>
        <w:t>;</w:t>
      </w:r>
    </w:p>
    <w:p w14:paraId="054088C9" w14:textId="65ED7B37" w:rsidR="00E83186" w:rsidRPr="006D3159" w:rsidRDefault="00E83186" w:rsidP="00A50002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- в случае, если цены Участников равны, </w:t>
      </w:r>
      <w:r w:rsidR="00A57856" w:rsidRPr="006D3159">
        <w:rPr>
          <w:color w:val="000000" w:themeColor="text1"/>
        </w:rPr>
        <w:t xml:space="preserve">меньший </w:t>
      </w:r>
      <w:r w:rsidR="009B7B18" w:rsidRPr="006D3159">
        <w:rPr>
          <w:color w:val="000000" w:themeColor="text1"/>
        </w:rPr>
        <w:t>ранг (</w:t>
      </w:r>
      <w:r w:rsidR="00A57856" w:rsidRPr="006D3159">
        <w:rPr>
          <w:color w:val="000000" w:themeColor="text1"/>
        </w:rPr>
        <w:t>порядковый номер) присваивается цене Участника, которая поступила ранее цен других Участников</w:t>
      </w:r>
      <w:r w:rsidR="005A4A06" w:rsidRPr="006D3159">
        <w:rPr>
          <w:color w:val="000000" w:themeColor="text1"/>
        </w:rPr>
        <w:t>;</w:t>
      </w:r>
      <w:r w:rsidR="00A57856" w:rsidRPr="006D3159">
        <w:rPr>
          <w:color w:val="000000" w:themeColor="text1"/>
        </w:rPr>
        <w:t xml:space="preserve"> </w:t>
      </w:r>
    </w:p>
    <w:p w14:paraId="17CC2BE3" w14:textId="629CDA4D" w:rsidR="00A233C2" w:rsidRPr="006D3159" w:rsidRDefault="005A4A06" w:rsidP="00A50002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- в случае, если Заказчик в соответствии с п.10.27, выбрал в качестве стартовой цены Переторжки одну из поданных Участниками цен, либо начальную цену Лота, либо установил иным предусмотренным Системой способом, то ранг с номером «1» присваивается цене Участника, которая выше или равна указанной стартовой цен</w:t>
      </w:r>
      <w:r w:rsidR="00BA7235" w:rsidRPr="006D3159">
        <w:rPr>
          <w:color w:val="000000" w:themeColor="text1"/>
        </w:rPr>
        <w:t>е</w:t>
      </w:r>
      <w:r w:rsidRPr="006D3159">
        <w:rPr>
          <w:color w:val="000000" w:themeColor="text1"/>
        </w:rPr>
        <w:t xml:space="preserve"> и является наименьшей среди поданных другими Участниками цен, которые выше стартовой цены, указанной Заказчиком. </w:t>
      </w:r>
    </w:p>
    <w:p w14:paraId="0EBC6508" w14:textId="0028A3E8" w:rsidR="00E83186" w:rsidRPr="006D3159" w:rsidRDefault="00A233C2" w:rsidP="00A50002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- цене (ценовому предложению) </w:t>
      </w:r>
      <w:r w:rsidR="000A0627" w:rsidRPr="006D3159">
        <w:rPr>
          <w:color w:val="000000" w:themeColor="text1"/>
        </w:rPr>
        <w:t>У</w:t>
      </w:r>
      <w:r w:rsidR="00E83186" w:rsidRPr="006D3159">
        <w:rPr>
          <w:color w:val="000000" w:themeColor="text1"/>
        </w:rPr>
        <w:t>частник</w:t>
      </w:r>
      <w:r w:rsidRPr="006D3159">
        <w:rPr>
          <w:color w:val="000000" w:themeColor="text1"/>
        </w:rPr>
        <w:t>а</w:t>
      </w:r>
      <w:r w:rsidR="00E83186" w:rsidRPr="006D3159">
        <w:rPr>
          <w:color w:val="000000" w:themeColor="text1"/>
        </w:rPr>
        <w:t>, котор</w:t>
      </w:r>
      <w:r w:rsidRPr="006D3159">
        <w:rPr>
          <w:color w:val="000000" w:themeColor="text1"/>
        </w:rPr>
        <w:t>ая</w:t>
      </w:r>
      <w:r w:rsidR="00E83186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н</w:t>
      </w:r>
      <w:r w:rsidR="00E83186" w:rsidRPr="006D3159">
        <w:rPr>
          <w:color w:val="000000" w:themeColor="text1"/>
        </w:rPr>
        <w:t xml:space="preserve">иже </w:t>
      </w:r>
      <w:r w:rsidRPr="006D3159">
        <w:rPr>
          <w:color w:val="000000" w:themeColor="text1"/>
        </w:rPr>
        <w:t xml:space="preserve"> </w:t>
      </w:r>
      <w:r w:rsidR="00BA7235" w:rsidRPr="006D3159">
        <w:rPr>
          <w:color w:val="000000" w:themeColor="text1"/>
        </w:rPr>
        <w:t xml:space="preserve">стартовой (лучшей) </w:t>
      </w:r>
      <w:r w:rsidR="00E83186" w:rsidRPr="006D3159">
        <w:rPr>
          <w:color w:val="000000" w:themeColor="text1"/>
        </w:rPr>
        <w:t xml:space="preserve">цены Переторжки, </w:t>
      </w:r>
      <w:r w:rsidR="005A4A06" w:rsidRPr="006D3159">
        <w:rPr>
          <w:color w:val="000000" w:themeColor="text1"/>
        </w:rPr>
        <w:t>ранг не присваивается до момента</w:t>
      </w:r>
      <w:r w:rsidR="00E83186" w:rsidRPr="006D3159">
        <w:rPr>
          <w:color w:val="000000" w:themeColor="text1"/>
        </w:rPr>
        <w:t xml:space="preserve">, пока </w:t>
      </w:r>
      <w:r w:rsidR="00BA7235" w:rsidRPr="006D3159">
        <w:rPr>
          <w:color w:val="000000" w:themeColor="text1"/>
        </w:rPr>
        <w:t xml:space="preserve">лучшая </w:t>
      </w:r>
      <w:r w:rsidR="00E83186" w:rsidRPr="006D3159">
        <w:rPr>
          <w:color w:val="000000" w:themeColor="text1"/>
        </w:rPr>
        <w:t xml:space="preserve">цена Переторжки по Лоту не станет равна или ниже </w:t>
      </w:r>
      <w:r w:rsidRPr="006D3159">
        <w:rPr>
          <w:color w:val="000000" w:themeColor="text1"/>
        </w:rPr>
        <w:t>цены этого</w:t>
      </w:r>
      <w:r w:rsidR="00E83186" w:rsidRPr="006D3159">
        <w:rPr>
          <w:color w:val="000000" w:themeColor="text1"/>
        </w:rPr>
        <w:t xml:space="preserve"> Участник</w:t>
      </w:r>
      <w:r w:rsidR="00254E55" w:rsidRPr="006D3159">
        <w:rPr>
          <w:color w:val="000000" w:themeColor="text1"/>
        </w:rPr>
        <w:t>а</w:t>
      </w:r>
      <w:r w:rsidR="00E83186" w:rsidRPr="006D3159">
        <w:rPr>
          <w:color w:val="000000" w:themeColor="text1"/>
        </w:rPr>
        <w:t xml:space="preserve">. </w:t>
      </w:r>
    </w:p>
    <w:p w14:paraId="6C7C94E8" w14:textId="3224BDE5" w:rsidR="003F28E0" w:rsidRPr="006D3159" w:rsidRDefault="003F28E0" w:rsidP="003F28E0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Переторжка по Лоту считается оконченной, если указанное в Системе время Переторжки истекло</w:t>
      </w:r>
      <w:r w:rsidR="00254E55" w:rsidRPr="006D3159">
        <w:rPr>
          <w:color w:val="000000" w:themeColor="text1"/>
        </w:rPr>
        <w:t xml:space="preserve">, или наступило </w:t>
      </w:r>
      <w:r w:rsidR="00254E55" w:rsidRPr="000418AA">
        <w:rPr>
          <w:color w:val="000000" w:themeColor="text1"/>
        </w:rPr>
        <w:t>условие, указанное в п.10.25</w:t>
      </w:r>
      <w:r w:rsidR="00CE2863" w:rsidRPr="000418AA">
        <w:rPr>
          <w:color w:val="000000" w:themeColor="text1"/>
        </w:rPr>
        <w:t xml:space="preserve"> </w:t>
      </w:r>
    </w:p>
    <w:p w14:paraId="0269808C" w14:textId="77777777" w:rsidR="003F28E0" w:rsidRPr="006D3159" w:rsidRDefault="003F28E0" w:rsidP="003F28E0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По окончанию Перето</w:t>
      </w:r>
      <w:r w:rsidRPr="00D610F2">
        <w:rPr>
          <w:color w:val="000000" w:themeColor="text1"/>
        </w:rPr>
        <w:t>ржки по всем Лотам, Заказчику для выбора доступны все последние Предложения Участников Конкурентного листа независимо от их участия в Переторжке.</w:t>
      </w:r>
      <w:r w:rsidR="004B39BB" w:rsidRPr="00D610F2">
        <w:rPr>
          <w:color w:val="000000" w:themeColor="text1"/>
        </w:rPr>
        <w:t xml:space="preserve"> На этом этапе Заказчик может принять решение о проведении </w:t>
      </w:r>
      <w:r w:rsidR="00FA4B6C" w:rsidRPr="00D610F2">
        <w:rPr>
          <w:color w:val="000000" w:themeColor="text1"/>
        </w:rPr>
        <w:t xml:space="preserve">одной </w:t>
      </w:r>
      <w:r w:rsidR="004B39BB" w:rsidRPr="006D3159">
        <w:rPr>
          <w:color w:val="000000" w:themeColor="text1"/>
        </w:rPr>
        <w:t>дополнительной</w:t>
      </w:r>
      <w:r w:rsidR="00D175A0" w:rsidRPr="006D3159">
        <w:rPr>
          <w:color w:val="000000" w:themeColor="text1"/>
        </w:rPr>
        <w:t xml:space="preserve"> Переторжки</w:t>
      </w:r>
      <w:r w:rsidR="00600AF4" w:rsidRPr="006D3159">
        <w:rPr>
          <w:color w:val="000000" w:themeColor="text1"/>
        </w:rPr>
        <w:t xml:space="preserve"> по Конкурентному листу.</w:t>
      </w:r>
      <w:r w:rsidR="00504A77" w:rsidRPr="006D3159">
        <w:rPr>
          <w:color w:val="000000" w:themeColor="text1"/>
        </w:rPr>
        <w:t xml:space="preserve"> </w:t>
      </w:r>
    </w:p>
    <w:p w14:paraId="24751C81" w14:textId="77777777" w:rsidR="004B39BB" w:rsidRPr="006D3159" w:rsidRDefault="00CF6EBE" w:rsidP="003F28E0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Для проведения </w:t>
      </w:r>
      <w:r w:rsidR="004F60FE" w:rsidRPr="006D3159">
        <w:rPr>
          <w:color w:val="000000" w:themeColor="text1"/>
        </w:rPr>
        <w:t xml:space="preserve">одной </w:t>
      </w:r>
      <w:r w:rsidRPr="006D3159">
        <w:rPr>
          <w:color w:val="000000" w:themeColor="text1"/>
        </w:rPr>
        <w:t xml:space="preserve">дополнительной Переторжки Заказчик направляет Оператору </w:t>
      </w:r>
      <w:r w:rsidR="001A6738" w:rsidRPr="006D3159">
        <w:rPr>
          <w:color w:val="000000" w:themeColor="text1"/>
        </w:rPr>
        <w:t xml:space="preserve">письменное </w:t>
      </w:r>
      <w:r w:rsidRPr="006D3159">
        <w:rPr>
          <w:color w:val="000000" w:themeColor="text1"/>
        </w:rPr>
        <w:t>заявление с указанием новой даты и времени проведения Переторжки и причин её необходимости</w:t>
      </w:r>
      <w:r w:rsidR="001A6738" w:rsidRPr="006D3159">
        <w:rPr>
          <w:color w:val="000000" w:themeColor="text1"/>
        </w:rPr>
        <w:t xml:space="preserve">, подписанное уполномоченным лицом </w:t>
      </w:r>
      <w:r w:rsidR="0086744B" w:rsidRPr="006D3159">
        <w:rPr>
          <w:color w:val="000000" w:themeColor="text1"/>
        </w:rPr>
        <w:t xml:space="preserve">Заказчика. </w:t>
      </w:r>
    </w:p>
    <w:p w14:paraId="3BD349B2" w14:textId="77777777" w:rsidR="009D2582" w:rsidRPr="006D3159" w:rsidRDefault="009D2582" w:rsidP="00200FA5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Дополнительная Переторжка по Конкурентному листу не может быть назначена, если </w:t>
      </w:r>
      <w:r w:rsidR="00DF3FB7" w:rsidRPr="006D3159">
        <w:rPr>
          <w:color w:val="000000" w:themeColor="text1"/>
        </w:rPr>
        <w:t xml:space="preserve">осуществлен выбор Поставщика, а также если </w:t>
      </w:r>
      <w:r w:rsidRPr="006D3159">
        <w:rPr>
          <w:color w:val="000000" w:themeColor="text1"/>
        </w:rPr>
        <w:t>Конкурентный лист был возвращен на повторный выбор Поставщика.</w:t>
      </w:r>
    </w:p>
    <w:p w14:paraId="33BF116C" w14:textId="77777777" w:rsidR="00CF6EBE" w:rsidRPr="006D3159" w:rsidRDefault="00CF6EBE" w:rsidP="003F28E0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Дополнительная Переторжка </w:t>
      </w:r>
      <w:r w:rsidR="00600AF4" w:rsidRPr="006D3159">
        <w:rPr>
          <w:color w:val="000000" w:themeColor="text1"/>
        </w:rPr>
        <w:t xml:space="preserve">по Конкурентному листу </w:t>
      </w:r>
      <w:r w:rsidRPr="006D3159">
        <w:rPr>
          <w:color w:val="000000" w:themeColor="text1"/>
        </w:rPr>
        <w:t xml:space="preserve">не может быть назначена на день </w:t>
      </w:r>
      <w:r w:rsidR="00600AF4" w:rsidRPr="006D3159">
        <w:rPr>
          <w:color w:val="000000" w:themeColor="text1"/>
        </w:rPr>
        <w:t>завершения</w:t>
      </w:r>
      <w:r w:rsidRPr="006D3159">
        <w:rPr>
          <w:color w:val="000000" w:themeColor="text1"/>
        </w:rPr>
        <w:t xml:space="preserve"> первой Переторжки</w:t>
      </w:r>
      <w:r w:rsidR="00600AF4" w:rsidRPr="006D3159">
        <w:rPr>
          <w:color w:val="000000" w:themeColor="text1"/>
        </w:rPr>
        <w:t xml:space="preserve"> по </w:t>
      </w:r>
      <w:r w:rsidR="001F2AF7" w:rsidRPr="006D3159">
        <w:rPr>
          <w:color w:val="000000" w:themeColor="text1"/>
        </w:rPr>
        <w:t xml:space="preserve">данному </w:t>
      </w:r>
      <w:r w:rsidR="00600AF4" w:rsidRPr="006D3159">
        <w:rPr>
          <w:color w:val="000000" w:themeColor="text1"/>
        </w:rPr>
        <w:t>Конкурентному листу</w:t>
      </w:r>
      <w:r w:rsidRPr="006D3159">
        <w:rPr>
          <w:color w:val="000000" w:themeColor="text1"/>
        </w:rPr>
        <w:t>.</w:t>
      </w:r>
    </w:p>
    <w:p w14:paraId="440C3B52" w14:textId="77777777" w:rsidR="009D2582" w:rsidRPr="006D3159" w:rsidRDefault="009D2582" w:rsidP="00200FA5">
      <w:pPr>
        <w:pStyle w:val="Default"/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Дополнительная Переторжка по Конкурентному листу не может быть назначена по</w:t>
      </w:r>
      <w:r w:rsidR="00BB5092" w:rsidRPr="006D3159">
        <w:rPr>
          <w:color w:val="000000" w:themeColor="text1"/>
        </w:rPr>
        <w:t>зднее</w:t>
      </w:r>
      <w:r w:rsidRPr="006D3159">
        <w:rPr>
          <w:color w:val="000000" w:themeColor="text1"/>
        </w:rPr>
        <w:t xml:space="preserve"> </w:t>
      </w:r>
      <w:r w:rsidR="00AD552D" w:rsidRPr="006D3159">
        <w:rPr>
          <w:color w:val="000000" w:themeColor="text1"/>
        </w:rPr>
        <w:t>10</w:t>
      </w:r>
      <w:r w:rsidRPr="006D3159">
        <w:rPr>
          <w:color w:val="000000" w:themeColor="text1"/>
        </w:rPr>
        <w:t xml:space="preserve"> рабочих дней после дня проведения первой Переторжки по данному Конкурентному листу.</w:t>
      </w:r>
    </w:p>
    <w:p w14:paraId="244C7F86" w14:textId="79138518" w:rsidR="0057783A" w:rsidRPr="006D3159" w:rsidRDefault="00CF6EBE" w:rsidP="009666D2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На основании</w:t>
      </w:r>
      <w:r w:rsidR="001A6738" w:rsidRPr="006D3159">
        <w:rPr>
          <w:color w:val="000000" w:themeColor="text1"/>
        </w:rPr>
        <w:t xml:space="preserve"> письменного</w:t>
      </w:r>
      <w:r w:rsidRPr="006D3159">
        <w:rPr>
          <w:color w:val="000000" w:themeColor="text1"/>
        </w:rPr>
        <w:t xml:space="preserve"> заявления Заказчика Оператор назначает проведение дополнительной Переторжки</w:t>
      </w:r>
      <w:r w:rsidR="00600AF4" w:rsidRPr="006D3159">
        <w:rPr>
          <w:color w:val="000000" w:themeColor="text1"/>
        </w:rPr>
        <w:t xml:space="preserve"> по Конкурентному листу. При этом на странице Конкурентного листа публикуются данные о новой дате и времени проведения дополнительной Переторжки</w:t>
      </w:r>
      <w:r w:rsidR="0057783A" w:rsidRPr="006D3159">
        <w:rPr>
          <w:color w:val="000000" w:themeColor="text1"/>
        </w:rPr>
        <w:t>.</w:t>
      </w:r>
      <w:r w:rsidR="009C57C4" w:rsidRPr="006D3159">
        <w:rPr>
          <w:color w:val="000000" w:themeColor="text1"/>
        </w:rPr>
        <w:t xml:space="preserve"> В дополнительной Переторжке </w:t>
      </w:r>
      <w:r w:rsidR="00AF1E7B" w:rsidRPr="006D3159">
        <w:rPr>
          <w:color w:val="000000" w:themeColor="text1"/>
        </w:rPr>
        <w:t xml:space="preserve">по Лотам </w:t>
      </w:r>
      <w:r w:rsidR="009C57C4" w:rsidRPr="006D3159">
        <w:rPr>
          <w:color w:val="000000" w:themeColor="text1"/>
        </w:rPr>
        <w:t xml:space="preserve">могут принимать участие только </w:t>
      </w:r>
      <w:r w:rsidR="00AF1E7B" w:rsidRPr="006D3159">
        <w:rPr>
          <w:color w:val="000000" w:themeColor="text1"/>
        </w:rPr>
        <w:t>У</w:t>
      </w:r>
      <w:r w:rsidR="009C57C4" w:rsidRPr="006D3159">
        <w:rPr>
          <w:color w:val="000000" w:themeColor="text1"/>
        </w:rPr>
        <w:t>частники Конкурентного листа</w:t>
      </w:r>
      <w:r w:rsidR="00AF1E7B" w:rsidRPr="006D3159">
        <w:rPr>
          <w:color w:val="000000" w:themeColor="text1"/>
        </w:rPr>
        <w:t xml:space="preserve">, подавшие по ним свои Предложения. </w:t>
      </w:r>
      <w:r w:rsidR="0057783A" w:rsidRPr="006D3159">
        <w:rPr>
          <w:color w:val="000000" w:themeColor="text1"/>
        </w:rPr>
        <w:t xml:space="preserve">Система осуществляет автоматическую рассылку электронных оповещений в адрес Участников </w:t>
      </w:r>
      <w:r w:rsidR="009C57C4" w:rsidRPr="006D3159">
        <w:rPr>
          <w:color w:val="000000" w:themeColor="text1"/>
        </w:rPr>
        <w:t xml:space="preserve">Конкурентного листа </w:t>
      </w:r>
      <w:r w:rsidR="0057783A" w:rsidRPr="006D3159">
        <w:rPr>
          <w:color w:val="000000" w:themeColor="text1"/>
        </w:rPr>
        <w:t>о проведении дополнительной Переторжки.</w:t>
      </w:r>
      <w:r w:rsidR="008650BE" w:rsidRPr="006D3159">
        <w:rPr>
          <w:color w:val="000000" w:themeColor="text1"/>
        </w:rPr>
        <w:t xml:space="preserve"> </w:t>
      </w:r>
    </w:p>
    <w:p w14:paraId="25C4FD24" w14:textId="77777777" w:rsidR="0057783A" w:rsidRPr="006D3159" w:rsidRDefault="0057783A" w:rsidP="003F28E0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lastRenderedPageBreak/>
        <w:t>Стадия подготовки к дополнительной Переторжке и сама дополнительная Переторжка про</w:t>
      </w:r>
      <w:r w:rsidR="00FB41A0" w:rsidRPr="006D3159">
        <w:rPr>
          <w:color w:val="000000" w:themeColor="text1"/>
        </w:rPr>
        <w:t>водятся по таким же правилам, что и первая Переторжка по Конкурентному листу.</w:t>
      </w:r>
    </w:p>
    <w:p w14:paraId="1130102B" w14:textId="77777777" w:rsidR="00FB41A0" w:rsidRPr="006D3159" w:rsidRDefault="00FB41A0" w:rsidP="0086744B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bookmarkStart w:id="533" w:name="_Ref449087471"/>
      <w:r w:rsidRPr="006D3159">
        <w:rPr>
          <w:color w:val="000000" w:themeColor="text1"/>
        </w:rPr>
        <w:t xml:space="preserve">На стадии подготовки к </w:t>
      </w:r>
      <w:r w:rsidR="00244DBC" w:rsidRPr="006D3159">
        <w:rPr>
          <w:color w:val="000000" w:themeColor="text1"/>
        </w:rPr>
        <w:t xml:space="preserve">дополнительной </w:t>
      </w:r>
      <w:r w:rsidRPr="006D3159">
        <w:rPr>
          <w:color w:val="000000" w:themeColor="text1"/>
        </w:rPr>
        <w:t>Переторжке для Заказчика доступны для выбора в качестве стартовых цен Переторжки последние поданные по результатам первой Переторжки цены Участников</w:t>
      </w:r>
      <w:r w:rsidR="001A6738" w:rsidRPr="006D3159">
        <w:rPr>
          <w:color w:val="000000" w:themeColor="text1"/>
        </w:rPr>
        <w:t>, либо начальная цена Лота или ины</w:t>
      </w:r>
      <w:r w:rsidR="00CB21B9" w:rsidRPr="006D3159">
        <w:rPr>
          <w:color w:val="000000" w:themeColor="text1"/>
        </w:rPr>
        <w:t>е</w:t>
      </w:r>
      <w:r w:rsidR="001A6738" w:rsidRPr="006D3159">
        <w:rPr>
          <w:color w:val="000000" w:themeColor="text1"/>
        </w:rPr>
        <w:t xml:space="preserve"> предусмотренны</w:t>
      </w:r>
      <w:r w:rsidR="00CB21B9" w:rsidRPr="006D3159">
        <w:rPr>
          <w:color w:val="000000" w:themeColor="text1"/>
        </w:rPr>
        <w:t>е</w:t>
      </w:r>
      <w:r w:rsidR="001A6738" w:rsidRPr="006D3159">
        <w:rPr>
          <w:color w:val="000000" w:themeColor="text1"/>
        </w:rPr>
        <w:t xml:space="preserve"> в Системе способ</w:t>
      </w:r>
      <w:r w:rsidR="00CB21B9" w:rsidRPr="006D3159">
        <w:rPr>
          <w:color w:val="000000" w:themeColor="text1"/>
        </w:rPr>
        <w:t>ы</w:t>
      </w:r>
      <w:r w:rsidR="001A6738" w:rsidRPr="006D3159">
        <w:rPr>
          <w:color w:val="000000" w:themeColor="text1"/>
        </w:rPr>
        <w:t>.</w:t>
      </w:r>
      <w:bookmarkEnd w:id="533"/>
    </w:p>
    <w:p w14:paraId="7BE8FD09" w14:textId="77777777" w:rsidR="00504A77" w:rsidRPr="006D3159" w:rsidRDefault="00504A77" w:rsidP="0086744B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Проведение более одной дополнительной Переторжки по одному и тому же Конкурентному листу допускается</w:t>
      </w:r>
      <w:r w:rsidR="00A1150A" w:rsidRPr="006D3159">
        <w:rPr>
          <w:color w:val="000000" w:themeColor="text1"/>
        </w:rPr>
        <w:t xml:space="preserve"> в исключительных случаях </w:t>
      </w:r>
      <w:r w:rsidR="00DE6E83" w:rsidRPr="006D3159">
        <w:rPr>
          <w:color w:val="000000" w:themeColor="text1"/>
        </w:rPr>
        <w:t>только по решению Оператора</w:t>
      </w:r>
      <w:r w:rsidR="001A6738" w:rsidRPr="006D3159">
        <w:rPr>
          <w:color w:val="000000" w:themeColor="text1"/>
        </w:rPr>
        <w:t xml:space="preserve"> на основании письменного заявления Заказчика, подписанное председателем закупочной комиссии Заказчика при ее наличии, в случае отсутствия – Руководителем Заказчика.</w:t>
      </w:r>
    </w:p>
    <w:p w14:paraId="3440440C" w14:textId="77777777" w:rsidR="00F0228A" w:rsidRPr="006D3159" w:rsidRDefault="00F0228A" w:rsidP="00F0228A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 желанию Заказчика может проводиться </w:t>
      </w: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Открытый Конкурентный лист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07F4AEA" w14:textId="77777777" w:rsidR="00F0228A" w:rsidRPr="006D3159" w:rsidRDefault="00F0228A" w:rsidP="00F0228A">
      <w:pPr>
        <w:pStyle w:val="af1"/>
        <w:numPr>
          <w:ilvl w:val="1"/>
          <w:numId w:val="22"/>
        </w:numPr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 момента публикации Заявки Участник ОКЛ получает возможность просматривать обезличенные Предложения, поданные другими Участниками, по каждому Лоту по следующим его параметрам:</w:t>
      </w:r>
    </w:p>
    <w:p w14:paraId="4E69C295" w14:textId="77777777" w:rsidR="00F0228A" w:rsidRPr="006D3159" w:rsidRDefault="00F0228A" w:rsidP="00CE5BE6">
      <w:pPr>
        <w:pStyle w:val="af1"/>
        <w:numPr>
          <w:ilvl w:val="0"/>
          <w:numId w:val="169"/>
        </w:numPr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поданная Участником цена за единицу Лота, общая стоимость Предложения Участника по Лоту,</w:t>
      </w:r>
    </w:p>
    <w:p w14:paraId="4A5AA439" w14:textId="77777777" w:rsidR="00F0228A" w:rsidRPr="006D3159" w:rsidRDefault="00F0228A" w:rsidP="00CE5BE6">
      <w:pPr>
        <w:pStyle w:val="af1"/>
        <w:numPr>
          <w:ilvl w:val="0"/>
          <w:numId w:val="169"/>
        </w:numPr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отметки о соответствии или не соответствии Предложения Участника заявленным Заказчиком условиям по следующим параметрам Лота: «технические характеристики товара», «условия оплаты», «срок поставки и наличие на складе».</w:t>
      </w:r>
    </w:p>
    <w:p w14:paraId="125AED3C" w14:textId="77777777" w:rsidR="00F0228A" w:rsidRPr="006D3159" w:rsidRDefault="00F0228A" w:rsidP="001828AD">
      <w:pPr>
        <w:pStyle w:val="af1"/>
        <w:numPr>
          <w:ilvl w:val="1"/>
          <w:numId w:val="22"/>
        </w:numPr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Отметка о несоответствии присваивается Предложению Участника в том случае, если его Предложение отличается по тексту от заявленных Заказчиком условий или, если Участник не указал никакой информации по конкретным параметрам.</w:t>
      </w:r>
    </w:p>
    <w:p w14:paraId="454BD80F" w14:textId="77777777" w:rsidR="00F0228A" w:rsidRPr="006D3159" w:rsidRDefault="00F0228A" w:rsidP="001828AD">
      <w:pPr>
        <w:pStyle w:val="af1"/>
        <w:numPr>
          <w:ilvl w:val="1"/>
          <w:numId w:val="22"/>
        </w:numPr>
        <w:tabs>
          <w:tab w:val="left" w:pos="709"/>
          <w:tab w:val="left" w:pos="851"/>
          <w:tab w:val="left" w:pos="1134"/>
          <w:tab w:val="left" w:pos="1560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Каждый Участник ОКЛ может подавать, отзывать и изменять свои Предложения по каждому параметру Лота вплоть до истечения времени проведения ОКЛ. При этом новая цена от Участника может превышать ранее поданную этим же Участником цену.</w:t>
      </w:r>
    </w:p>
    <w:p w14:paraId="09AC994F" w14:textId="77777777" w:rsidR="00F0228A" w:rsidRPr="006D3159" w:rsidRDefault="00F0228A" w:rsidP="001828AD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ОКЛ считается оконченным, если истекло указанное в Системе время подачи и изменения Участниками своих Предложений по всем входящим в ОКЛ Лотам.</w:t>
      </w:r>
    </w:p>
    <w:p w14:paraId="3D8227B8" w14:textId="77777777" w:rsidR="00F0228A" w:rsidRPr="006D3159" w:rsidRDefault="00F0228A" w:rsidP="001828AD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до истечения времени проведения ОКЛ по каждому лоту осталось менее 10 (десяти) минут, то ОКЛ продлевается на 10 (десять) минут с момента подачи последнего Предложения.</w:t>
      </w:r>
    </w:p>
    <w:p w14:paraId="453A8447" w14:textId="77777777" w:rsidR="00F0228A" w:rsidRPr="006D3159" w:rsidRDefault="00F0228A" w:rsidP="001828AD">
      <w:pPr>
        <w:pStyle w:val="af1"/>
        <w:numPr>
          <w:ilvl w:val="1"/>
          <w:numId w:val="22"/>
        </w:numPr>
        <w:tabs>
          <w:tab w:val="left" w:pos="1260"/>
          <w:tab w:val="left" w:pos="1418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После начала времени продления ОКЛ Участнику разрешается изменять любой параметр Лота не более 5 раз подряд (т.е. параметр Лота изменял каждый раз один и тот же Участник). Последующее изменение параметра другим Участником приводит к отмене данного ограничения.</w:t>
      </w:r>
    </w:p>
    <w:p w14:paraId="70F167BD" w14:textId="77777777" w:rsidR="00F0228A" w:rsidRPr="006D3159" w:rsidRDefault="00F0228A" w:rsidP="001828AD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По окончанию ОКЛ по всем Лотам, Заказчику для выбора доступны все последние Предложения Участников.</w:t>
      </w:r>
    </w:p>
    <w:p w14:paraId="7825B697" w14:textId="77777777" w:rsidR="00297DE1" w:rsidRPr="006D3159" w:rsidRDefault="00297DE1" w:rsidP="001828AD">
      <w:pPr>
        <w:pStyle w:val="Default"/>
        <w:numPr>
          <w:ilvl w:val="1"/>
          <w:numId w:val="22"/>
        </w:numPr>
        <w:tabs>
          <w:tab w:val="left" w:pos="851"/>
          <w:tab w:val="left" w:pos="1276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По желанию Заказчика может проводиться </w:t>
      </w:r>
      <w:r w:rsidRPr="006D3159">
        <w:rPr>
          <w:b/>
          <w:color w:val="000000" w:themeColor="text1"/>
        </w:rPr>
        <w:t>Конкурентный лист с ограниченным списком участников.</w:t>
      </w:r>
    </w:p>
    <w:p w14:paraId="59DAC5A6" w14:textId="77777777" w:rsidR="00256AEB" w:rsidRPr="006D3159" w:rsidRDefault="00297DE1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При создании Заявки на проведение Конкурентного листа с ограниченным списком участников</w:t>
      </w:r>
      <w:r w:rsidR="00256AEB" w:rsidRPr="006D3159">
        <w:rPr>
          <w:color w:val="000000" w:themeColor="text1"/>
        </w:rPr>
        <w:t xml:space="preserve"> Заказчик:</w:t>
      </w:r>
    </w:p>
    <w:p w14:paraId="38DD68D1" w14:textId="77777777" w:rsidR="00297DE1" w:rsidRPr="006D3159" w:rsidRDefault="00297DE1" w:rsidP="00CE5BE6">
      <w:pPr>
        <w:pStyle w:val="Default"/>
        <w:numPr>
          <w:ilvl w:val="0"/>
          <w:numId w:val="168"/>
        </w:numPr>
        <w:tabs>
          <w:tab w:val="left" w:pos="851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должен </w:t>
      </w:r>
      <w:r w:rsidR="00256AEB" w:rsidRPr="006D3159">
        <w:rPr>
          <w:color w:val="000000" w:themeColor="text1"/>
        </w:rPr>
        <w:t>сформировать</w:t>
      </w:r>
      <w:r w:rsidRPr="006D3159">
        <w:rPr>
          <w:color w:val="000000" w:themeColor="text1"/>
        </w:rPr>
        <w:t xml:space="preserve"> список кандидатов на участие, указав наименование и ИНН </w:t>
      </w:r>
      <w:r w:rsidR="00256AEB" w:rsidRPr="006D3159">
        <w:rPr>
          <w:color w:val="000000" w:themeColor="text1"/>
        </w:rPr>
        <w:t>Участников. При этом Заказчик должен указать не менее одного кандидата;</w:t>
      </w:r>
    </w:p>
    <w:p w14:paraId="210AE8E7" w14:textId="77777777" w:rsidR="00256AEB" w:rsidRPr="006D3159" w:rsidRDefault="00256AEB" w:rsidP="00CE5BE6">
      <w:pPr>
        <w:pStyle w:val="Default"/>
        <w:numPr>
          <w:ilvl w:val="0"/>
          <w:numId w:val="168"/>
        </w:numPr>
        <w:tabs>
          <w:tab w:val="left" w:pos="851"/>
          <w:tab w:val="left" w:pos="1560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имеет право выбрать возможность</w:t>
      </w:r>
      <w:r w:rsidR="00297DE1" w:rsidRPr="006D3159">
        <w:rPr>
          <w:color w:val="000000" w:themeColor="text1"/>
        </w:rPr>
        <w:t xml:space="preserve"> показа</w:t>
      </w:r>
      <w:r w:rsidR="006E47FC" w:rsidRPr="006D3159">
        <w:rPr>
          <w:color w:val="000000" w:themeColor="text1"/>
        </w:rPr>
        <w:t xml:space="preserve"> для Заказчика</w:t>
      </w:r>
      <w:r w:rsidR="00297DE1" w:rsidRPr="006D3159">
        <w:rPr>
          <w:color w:val="000000" w:themeColor="text1"/>
        </w:rPr>
        <w:t xml:space="preserve"> наименовани</w:t>
      </w:r>
      <w:r w:rsidRPr="006D3159">
        <w:rPr>
          <w:color w:val="000000" w:themeColor="text1"/>
        </w:rPr>
        <w:t>й</w:t>
      </w:r>
      <w:r w:rsidR="00297DE1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Участников и всех условий их Предложений</w:t>
      </w:r>
      <w:r w:rsidR="00297DE1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на стадиях подачи Предложений и подготовки к Переторжке.</w:t>
      </w:r>
    </w:p>
    <w:p w14:paraId="3A95AAA1" w14:textId="77777777" w:rsidR="00256AEB" w:rsidRPr="006D3159" w:rsidRDefault="00256AEB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По желанию Заказчика Конкурентный лист с ограниченным списком участников может проводиться с Переторжкой</w:t>
      </w:r>
      <w:r w:rsidR="00BA3B14" w:rsidRPr="006D3159">
        <w:rPr>
          <w:color w:val="000000" w:themeColor="text1"/>
        </w:rPr>
        <w:t>, либо в форме Открытого Конкурентного листа.</w:t>
      </w:r>
    </w:p>
    <w:p w14:paraId="1ABFAB9F" w14:textId="77777777" w:rsidR="00297DE1" w:rsidRPr="006D3159" w:rsidRDefault="00256AEB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lastRenderedPageBreak/>
        <w:t xml:space="preserve">Клиенты, включенные Заказчиком в список кандидатов на участие, допускаются к участию в КЛ с ограниченным списком участников после подтверждения со стороны </w:t>
      </w:r>
      <w:r w:rsidR="00297DE1" w:rsidRPr="006D3159">
        <w:rPr>
          <w:color w:val="000000" w:themeColor="text1"/>
        </w:rPr>
        <w:t>Оператор</w:t>
      </w:r>
      <w:r w:rsidRPr="006D3159">
        <w:rPr>
          <w:color w:val="000000" w:themeColor="text1"/>
        </w:rPr>
        <w:t>а на стадии проверки Заявки.</w:t>
      </w:r>
    </w:p>
    <w:p w14:paraId="4627B107" w14:textId="77777777" w:rsidR="00256AEB" w:rsidRPr="006D3159" w:rsidRDefault="00256AEB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Клиенты, не включенные Заказчиком в список кандидатов на участие, автоматически не допускаются к подаче Предложений в Конкурентном листе с ограниченным списком участников.</w:t>
      </w:r>
    </w:p>
    <w:p w14:paraId="7BBF3135" w14:textId="77777777" w:rsidR="00297DE1" w:rsidRPr="006D3159" w:rsidRDefault="00F3176C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Информация о публикации, проведении и результатах закрытия Конкурентного листа с ограниченным списком участников не доступна пользователям сайта и Клиентам, не включенным Заказчиком в список кандидатов на участие в данном Конкурентном листе</w:t>
      </w:r>
      <w:r w:rsidR="00297DE1" w:rsidRPr="006D3159">
        <w:rPr>
          <w:color w:val="000000" w:themeColor="text1"/>
        </w:rPr>
        <w:t>.</w:t>
      </w:r>
    </w:p>
    <w:p w14:paraId="70CFAC05" w14:textId="77777777" w:rsidR="00147EFE" w:rsidRPr="006D3159" w:rsidRDefault="00147EFE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По желанию Заказчика может проводиться </w:t>
      </w:r>
      <w:r w:rsidRPr="006D3159">
        <w:rPr>
          <w:b/>
          <w:color w:val="000000" w:themeColor="text1"/>
        </w:rPr>
        <w:t>Кредитный конкурентный лист</w:t>
      </w:r>
      <w:r w:rsidR="00FD636E" w:rsidRPr="006D3159">
        <w:rPr>
          <w:color w:val="000000" w:themeColor="text1"/>
        </w:rPr>
        <w:t>.</w:t>
      </w:r>
    </w:p>
    <w:p w14:paraId="6A074010" w14:textId="77777777" w:rsidR="00FD636E" w:rsidRPr="006D3159" w:rsidRDefault="00FD636E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 При создании Заявки на проведение Кредитного конкурентного листа</w:t>
      </w:r>
      <w:r w:rsidR="00C469E5" w:rsidRPr="006D3159">
        <w:rPr>
          <w:color w:val="000000" w:themeColor="text1"/>
        </w:rPr>
        <w:t>:</w:t>
      </w:r>
    </w:p>
    <w:p w14:paraId="33319695" w14:textId="77777777" w:rsidR="00976650" w:rsidRPr="006D3159" w:rsidRDefault="00C469E5" w:rsidP="00CE5BE6">
      <w:pPr>
        <w:pStyle w:val="Default"/>
        <w:numPr>
          <w:ilvl w:val="0"/>
          <w:numId w:val="167"/>
        </w:numPr>
        <w:tabs>
          <w:tab w:val="left" w:pos="851"/>
          <w:tab w:val="left" w:pos="1418"/>
          <w:tab w:val="left" w:pos="1560"/>
        </w:tabs>
        <w:spacing w:before="60" w:after="60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Заказчик </w:t>
      </w:r>
      <w:r w:rsidR="00976650" w:rsidRPr="006D3159">
        <w:rPr>
          <w:color w:val="000000" w:themeColor="text1"/>
        </w:rPr>
        <w:t>может разместить только один Лот;</w:t>
      </w:r>
    </w:p>
    <w:p w14:paraId="106A93C5" w14:textId="77777777" w:rsidR="00FD636E" w:rsidRPr="006D3159" w:rsidRDefault="00976650" w:rsidP="00CE5BE6">
      <w:pPr>
        <w:pStyle w:val="Default"/>
        <w:numPr>
          <w:ilvl w:val="0"/>
          <w:numId w:val="167"/>
        </w:numPr>
        <w:tabs>
          <w:tab w:val="left" w:pos="851"/>
          <w:tab w:val="left" w:pos="1418"/>
          <w:tab w:val="left" w:pos="1560"/>
        </w:tabs>
        <w:spacing w:before="60" w:after="60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Заказчик </w:t>
      </w:r>
      <w:r w:rsidR="00FD636E" w:rsidRPr="006D3159">
        <w:rPr>
          <w:color w:val="000000" w:themeColor="text1"/>
        </w:rPr>
        <w:t>должен указать сумму кредита (в рублях), срок кредита (в годах), процентную ставку по кредиту (процентов годовых)</w:t>
      </w:r>
      <w:r w:rsidR="009B4B2E" w:rsidRPr="006D3159">
        <w:rPr>
          <w:color w:val="000000" w:themeColor="text1"/>
        </w:rPr>
        <w:t>, размер шага снижения ставки по кредиту (в процентах)</w:t>
      </w:r>
      <w:r w:rsidR="00470A7B" w:rsidRPr="006D3159">
        <w:rPr>
          <w:color w:val="000000" w:themeColor="text1"/>
        </w:rPr>
        <w:t>;</w:t>
      </w:r>
    </w:p>
    <w:p w14:paraId="63B3A489" w14:textId="145ADDDC" w:rsidR="00FD636E" w:rsidRPr="006D3159" w:rsidRDefault="00C469E5" w:rsidP="00CE5BE6">
      <w:pPr>
        <w:pStyle w:val="Default"/>
        <w:numPr>
          <w:ilvl w:val="0"/>
          <w:numId w:val="167"/>
        </w:numPr>
        <w:tabs>
          <w:tab w:val="left" w:pos="851"/>
          <w:tab w:val="left" w:pos="1418"/>
          <w:tab w:val="left" w:pos="1560"/>
        </w:tabs>
        <w:spacing w:before="60" w:after="60"/>
        <w:jc w:val="both"/>
        <w:rPr>
          <w:color w:val="000000" w:themeColor="text1"/>
        </w:rPr>
      </w:pPr>
      <w:r w:rsidRPr="006D3159">
        <w:rPr>
          <w:color w:val="000000" w:themeColor="text1"/>
        </w:rPr>
        <w:t>сумма процентных платежей по кредиту</w:t>
      </w:r>
      <w:r w:rsidR="0046448B" w:rsidRPr="006D3159">
        <w:rPr>
          <w:color w:val="000000" w:themeColor="text1"/>
        </w:rPr>
        <w:t xml:space="preserve"> (в рублях)</w:t>
      </w:r>
      <w:r w:rsidRPr="006D3159">
        <w:rPr>
          <w:color w:val="000000" w:themeColor="text1"/>
        </w:rPr>
        <w:t xml:space="preserve"> рассчитывается автоматически по формуле, указанной в </w:t>
      </w:r>
      <w:r w:rsidR="00981DB8" w:rsidRPr="006D3159">
        <w:rPr>
          <w:color w:val="000000" w:themeColor="text1"/>
        </w:rPr>
        <w:t>процедуре</w:t>
      </w:r>
      <w:r w:rsidRPr="006D3159">
        <w:rPr>
          <w:color w:val="000000" w:themeColor="text1"/>
        </w:rPr>
        <w:t xml:space="preserve">, и является начальной </w:t>
      </w:r>
      <w:r w:rsidR="00470A7B" w:rsidRPr="006D3159">
        <w:rPr>
          <w:color w:val="000000" w:themeColor="text1"/>
        </w:rPr>
        <w:t>ценой лота;</w:t>
      </w:r>
    </w:p>
    <w:p w14:paraId="7DBC0FE8" w14:textId="7CFDF884" w:rsidR="00470A7B" w:rsidRPr="006D3159" w:rsidRDefault="00470A7B" w:rsidP="00CE5BE6">
      <w:pPr>
        <w:pStyle w:val="Default"/>
        <w:numPr>
          <w:ilvl w:val="0"/>
          <w:numId w:val="167"/>
        </w:numPr>
        <w:tabs>
          <w:tab w:val="left" w:pos="851"/>
          <w:tab w:val="left" w:pos="1418"/>
          <w:tab w:val="left" w:pos="1560"/>
        </w:tabs>
        <w:spacing w:before="60" w:after="60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шаг снижения ставки по кредиту </w:t>
      </w:r>
      <w:r w:rsidR="009B4B2E" w:rsidRPr="006D3159">
        <w:rPr>
          <w:color w:val="000000" w:themeColor="text1"/>
        </w:rPr>
        <w:t>(в рублях)</w:t>
      </w:r>
      <w:r w:rsidR="0046448B" w:rsidRPr="006D3159">
        <w:rPr>
          <w:color w:val="000000" w:themeColor="text1"/>
        </w:rPr>
        <w:t xml:space="preserve"> рассчит</w:t>
      </w:r>
      <w:r w:rsidR="009B4B2E" w:rsidRPr="006D3159">
        <w:rPr>
          <w:color w:val="000000" w:themeColor="text1"/>
        </w:rPr>
        <w:t>ывается</w:t>
      </w:r>
      <w:r w:rsidR="0046448B" w:rsidRPr="006D3159">
        <w:rPr>
          <w:color w:val="000000" w:themeColor="text1"/>
        </w:rPr>
        <w:t xml:space="preserve"> автоматически</w:t>
      </w:r>
      <w:r w:rsidR="009B4B2E" w:rsidRPr="006D3159">
        <w:rPr>
          <w:color w:val="000000" w:themeColor="text1"/>
        </w:rPr>
        <w:t>,</w:t>
      </w:r>
      <w:r w:rsidRPr="006D3159">
        <w:rPr>
          <w:color w:val="000000" w:themeColor="text1"/>
        </w:rPr>
        <w:t xml:space="preserve"> исходя </w:t>
      </w:r>
      <w:r w:rsidR="0046448B" w:rsidRPr="006D3159">
        <w:rPr>
          <w:color w:val="000000" w:themeColor="text1"/>
        </w:rPr>
        <w:t xml:space="preserve">из формулы, указанной в </w:t>
      </w:r>
      <w:r w:rsidR="00981DB8" w:rsidRPr="006D3159">
        <w:rPr>
          <w:color w:val="000000" w:themeColor="text1"/>
        </w:rPr>
        <w:t>процедуре</w:t>
      </w:r>
      <w:r w:rsidR="0046448B" w:rsidRPr="006D3159">
        <w:rPr>
          <w:color w:val="000000" w:themeColor="text1"/>
        </w:rPr>
        <w:t>.</w:t>
      </w:r>
    </w:p>
    <w:p w14:paraId="32BB25F4" w14:textId="7DE37F05" w:rsidR="00FD636E" w:rsidRPr="006D3159" w:rsidRDefault="006853E6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Участник при подаче своего Предложения должен указать предлагаемую ставку по кредиту (процентов годовых)</w:t>
      </w:r>
      <w:r w:rsidR="003B641B" w:rsidRPr="006D3159">
        <w:rPr>
          <w:color w:val="000000" w:themeColor="text1"/>
        </w:rPr>
        <w:t xml:space="preserve">, исходя из которой автоматически по </w:t>
      </w:r>
      <w:r w:rsidR="009B4B2E" w:rsidRPr="006D3159">
        <w:rPr>
          <w:color w:val="000000" w:themeColor="text1"/>
        </w:rPr>
        <w:t xml:space="preserve">указанной в </w:t>
      </w:r>
      <w:r w:rsidR="00981DB8" w:rsidRPr="006D3159">
        <w:rPr>
          <w:color w:val="000000" w:themeColor="text1"/>
        </w:rPr>
        <w:t>процедуре</w:t>
      </w:r>
      <w:r w:rsidR="003B641B" w:rsidRPr="006D3159">
        <w:rPr>
          <w:color w:val="000000" w:themeColor="text1"/>
        </w:rPr>
        <w:t xml:space="preserve"> формуле пересчитывается сумма процентных платежей по кредиту</w:t>
      </w:r>
      <w:r w:rsidR="0046448B" w:rsidRPr="006D3159">
        <w:rPr>
          <w:color w:val="000000" w:themeColor="text1"/>
        </w:rPr>
        <w:t xml:space="preserve"> (в рублях)</w:t>
      </w:r>
      <w:r w:rsidR="003B641B" w:rsidRPr="006D3159">
        <w:rPr>
          <w:color w:val="000000" w:themeColor="text1"/>
        </w:rPr>
        <w:t>.</w:t>
      </w:r>
      <w:r w:rsidR="00636BFC" w:rsidRPr="006D3159">
        <w:rPr>
          <w:color w:val="000000" w:themeColor="text1"/>
        </w:rPr>
        <w:t xml:space="preserve"> Участник не может изменять рассчитанную </w:t>
      </w:r>
      <w:r w:rsidR="0046448B" w:rsidRPr="006D3159">
        <w:rPr>
          <w:color w:val="000000" w:themeColor="text1"/>
        </w:rPr>
        <w:t xml:space="preserve">в его Предложении </w:t>
      </w:r>
      <w:r w:rsidR="00636BFC" w:rsidRPr="006D3159">
        <w:rPr>
          <w:color w:val="000000" w:themeColor="text1"/>
        </w:rPr>
        <w:t>сумму процентных платежей по кредиту.</w:t>
      </w:r>
    </w:p>
    <w:p w14:paraId="50ABC00E" w14:textId="3633D79D" w:rsidR="003B641B" w:rsidRPr="006D3159" w:rsidRDefault="003B641B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Участник не может предложить процентную ставку по кредиту, превышающую значение процентной ставки, указанное Заказчиком при публикации </w:t>
      </w:r>
      <w:r w:rsidR="00981DB8" w:rsidRPr="006D3159">
        <w:rPr>
          <w:color w:val="000000" w:themeColor="text1"/>
        </w:rPr>
        <w:t>процедуры</w:t>
      </w:r>
      <w:r w:rsidRPr="006D3159">
        <w:rPr>
          <w:color w:val="000000" w:themeColor="text1"/>
        </w:rPr>
        <w:t>.</w:t>
      </w:r>
    </w:p>
    <w:p w14:paraId="67F3BEB0" w14:textId="1B8CCC9E" w:rsidR="00470A7B" w:rsidRPr="006D3159" w:rsidRDefault="00674FCE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Переторжка начинается сразу после завершения времени подачи Предложений от Участников в </w:t>
      </w:r>
      <w:r w:rsidR="00981DB8" w:rsidRPr="006D3159">
        <w:rPr>
          <w:color w:val="000000" w:themeColor="text1"/>
        </w:rPr>
        <w:t>процедуре</w:t>
      </w:r>
      <w:r w:rsidRPr="006D3159">
        <w:rPr>
          <w:color w:val="000000" w:themeColor="text1"/>
        </w:rPr>
        <w:t xml:space="preserve">. </w:t>
      </w:r>
      <w:r w:rsidR="00470A7B" w:rsidRPr="006D3159">
        <w:rPr>
          <w:color w:val="000000" w:themeColor="text1"/>
        </w:rPr>
        <w:t xml:space="preserve">В качестве стартовой </w:t>
      </w:r>
      <w:r w:rsidR="00135B43" w:rsidRPr="006D3159">
        <w:rPr>
          <w:color w:val="000000" w:themeColor="text1"/>
        </w:rPr>
        <w:t>ставки (</w:t>
      </w:r>
      <w:r w:rsidR="00470A7B" w:rsidRPr="006D3159">
        <w:rPr>
          <w:color w:val="000000" w:themeColor="text1"/>
        </w:rPr>
        <w:t>цены</w:t>
      </w:r>
      <w:r w:rsidR="00135B43" w:rsidRPr="006D3159">
        <w:rPr>
          <w:color w:val="000000" w:themeColor="text1"/>
        </w:rPr>
        <w:t>)</w:t>
      </w:r>
      <w:r w:rsidR="00470A7B" w:rsidRPr="006D3159">
        <w:rPr>
          <w:color w:val="000000" w:themeColor="text1"/>
        </w:rPr>
        <w:t xml:space="preserve"> Переторжки автоматически выбирается </w:t>
      </w:r>
      <w:r w:rsidR="00917698" w:rsidRPr="006D3159">
        <w:rPr>
          <w:color w:val="000000" w:themeColor="text1"/>
        </w:rPr>
        <w:t xml:space="preserve">наименьшая процентная ставка из указанного Заказчиком и </w:t>
      </w:r>
      <w:r w:rsidR="000B3ED5" w:rsidRPr="006D3159">
        <w:rPr>
          <w:color w:val="000000" w:themeColor="text1"/>
        </w:rPr>
        <w:t>поданных</w:t>
      </w:r>
      <w:r w:rsidR="00C57A83" w:rsidRPr="006D3159">
        <w:rPr>
          <w:color w:val="000000" w:themeColor="text1"/>
        </w:rPr>
        <w:t xml:space="preserve"> </w:t>
      </w:r>
      <w:r w:rsidR="000B3ED5" w:rsidRPr="006D3159">
        <w:rPr>
          <w:color w:val="000000" w:themeColor="text1"/>
        </w:rPr>
        <w:t>У</w:t>
      </w:r>
      <w:r w:rsidR="00470A7B" w:rsidRPr="006D3159">
        <w:rPr>
          <w:color w:val="000000" w:themeColor="text1"/>
        </w:rPr>
        <w:t>частниками.</w:t>
      </w:r>
    </w:p>
    <w:p w14:paraId="0CE74B78" w14:textId="77777777" w:rsidR="00AE1DCF" w:rsidRPr="006D3159" w:rsidRDefault="00AE1DCF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Переторжка проводится путем снижения процентной ставки по кредиту на установленный шаг </w:t>
      </w:r>
      <w:r w:rsidR="00384758" w:rsidRPr="006D3159">
        <w:rPr>
          <w:color w:val="000000" w:themeColor="text1"/>
        </w:rPr>
        <w:t>снижения</w:t>
      </w:r>
      <w:r w:rsidR="00470A7B" w:rsidRPr="006D3159">
        <w:rPr>
          <w:color w:val="000000" w:themeColor="text1"/>
        </w:rPr>
        <w:t xml:space="preserve">. При этом </w:t>
      </w:r>
      <w:r w:rsidR="006C37E5" w:rsidRPr="006D3159">
        <w:rPr>
          <w:color w:val="000000" w:themeColor="text1"/>
        </w:rPr>
        <w:t>Система автоматически пере</w:t>
      </w:r>
      <w:r w:rsidR="00470A7B" w:rsidRPr="006D3159">
        <w:rPr>
          <w:color w:val="000000" w:themeColor="text1"/>
        </w:rPr>
        <w:t xml:space="preserve">считывает </w:t>
      </w:r>
      <w:r w:rsidR="006C37E5" w:rsidRPr="006D3159">
        <w:rPr>
          <w:color w:val="000000" w:themeColor="text1"/>
        </w:rPr>
        <w:t xml:space="preserve">и показывает </w:t>
      </w:r>
      <w:r w:rsidR="003D040A" w:rsidRPr="006D3159">
        <w:rPr>
          <w:color w:val="000000" w:themeColor="text1"/>
        </w:rPr>
        <w:t xml:space="preserve">Участникам </w:t>
      </w:r>
      <w:r w:rsidR="006C37E5" w:rsidRPr="006D3159">
        <w:rPr>
          <w:color w:val="000000" w:themeColor="text1"/>
        </w:rPr>
        <w:t>сумму процентных платежей по кредиту</w:t>
      </w:r>
      <w:r w:rsidR="003D040A" w:rsidRPr="006D3159">
        <w:rPr>
          <w:color w:val="000000" w:themeColor="text1"/>
        </w:rPr>
        <w:t>, полученную в результате изменения процентной ставки.</w:t>
      </w:r>
    </w:p>
    <w:p w14:paraId="2046F2CB" w14:textId="77777777" w:rsidR="005E3F46" w:rsidRPr="006D3159" w:rsidRDefault="006C37E5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Участник не может сделать более одного шага снижения подряд.</w:t>
      </w:r>
    </w:p>
    <w:p w14:paraId="5CDD1210" w14:textId="77777777" w:rsidR="003D040A" w:rsidRPr="006D3159" w:rsidRDefault="003D040A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33" w:firstLine="676"/>
        <w:jc w:val="both"/>
        <w:rPr>
          <w:color w:val="000000" w:themeColor="text1"/>
        </w:rPr>
      </w:pPr>
      <w:r w:rsidRPr="006D3159">
        <w:rPr>
          <w:color w:val="000000" w:themeColor="text1"/>
        </w:rPr>
        <w:t>В ходе Переторжки Участник видит в Системе:</w:t>
      </w:r>
    </w:p>
    <w:p w14:paraId="280AD21F" w14:textId="77777777" w:rsidR="005B7680" w:rsidRPr="006D3159" w:rsidRDefault="005B7680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текущее значение</w:t>
      </w:r>
      <w:r w:rsidR="003D040A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ставки,</w:t>
      </w:r>
      <w:r w:rsidR="003D040A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% годовых;</w:t>
      </w:r>
    </w:p>
    <w:p w14:paraId="422BAEBA" w14:textId="77777777" w:rsidR="005B7680" w:rsidRPr="006D3159" w:rsidRDefault="005B7680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сумму процентных платежей в рублях, рассчитанную исходя из текущей ставки;</w:t>
      </w:r>
    </w:p>
    <w:p w14:paraId="20DAE9A4" w14:textId="77777777" w:rsidR="005B7680" w:rsidRPr="006D3159" w:rsidRDefault="005B7680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новое значение ставки, % годовых;</w:t>
      </w:r>
    </w:p>
    <w:p w14:paraId="09420AC7" w14:textId="77777777" w:rsidR="003D040A" w:rsidRPr="006D3159" w:rsidRDefault="006C2D91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сумму процентных платежей</w:t>
      </w:r>
      <w:r w:rsidR="005B7680" w:rsidRPr="006D3159">
        <w:rPr>
          <w:color w:val="000000" w:themeColor="text1"/>
        </w:rPr>
        <w:t xml:space="preserve"> в рублях, рассчитанную исходя из новой ставки</w:t>
      </w:r>
      <w:r w:rsidR="003D040A" w:rsidRPr="006D3159">
        <w:rPr>
          <w:color w:val="000000" w:themeColor="text1"/>
        </w:rPr>
        <w:t>;</w:t>
      </w:r>
    </w:p>
    <w:p w14:paraId="45A431BC" w14:textId="77777777" w:rsidR="003D040A" w:rsidRPr="006D3159" w:rsidRDefault="005B7680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кнопку</w:t>
      </w:r>
      <w:r w:rsidR="006C2D91" w:rsidRPr="006D3159">
        <w:rPr>
          <w:color w:val="000000" w:themeColor="text1"/>
        </w:rPr>
        <w:t xml:space="preserve"> «Сделать шаг»</w:t>
      </w:r>
      <w:r w:rsidR="00702756" w:rsidRPr="006D3159">
        <w:rPr>
          <w:color w:val="000000" w:themeColor="text1"/>
        </w:rPr>
        <w:t>;</w:t>
      </w:r>
    </w:p>
    <w:p w14:paraId="4714D10A" w14:textId="77777777" w:rsidR="00702756" w:rsidRPr="006D3159" w:rsidRDefault="00702756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jc w:val="both"/>
        <w:rPr>
          <w:color w:val="000000" w:themeColor="text1"/>
        </w:rPr>
      </w:pPr>
      <w:r w:rsidRPr="006D3159">
        <w:rPr>
          <w:color w:val="000000" w:themeColor="text1"/>
        </w:rPr>
        <w:t>шаг снижения ставки (в процентах и в суммовом выражении);</w:t>
      </w:r>
    </w:p>
    <w:p w14:paraId="04A43B03" w14:textId="77777777" w:rsidR="003D040A" w:rsidRPr="006D3159" w:rsidRDefault="006C2D91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время завершения Переторжки</w:t>
      </w:r>
      <w:r w:rsidR="005E3F46" w:rsidRPr="006D3159">
        <w:rPr>
          <w:color w:val="000000" w:themeColor="text1"/>
        </w:rPr>
        <w:t>;</w:t>
      </w:r>
    </w:p>
    <w:p w14:paraId="2B78956B" w14:textId="77777777" w:rsidR="005E3F46" w:rsidRPr="006D3159" w:rsidRDefault="005E3F46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изменение </w:t>
      </w:r>
      <w:r w:rsidR="00D44333" w:rsidRPr="006D3159">
        <w:rPr>
          <w:color w:val="000000" w:themeColor="text1"/>
        </w:rPr>
        <w:t>начальной</w:t>
      </w:r>
      <w:r w:rsidRPr="006D3159">
        <w:rPr>
          <w:color w:val="000000" w:themeColor="text1"/>
        </w:rPr>
        <w:t xml:space="preserve"> </w:t>
      </w:r>
      <w:r w:rsidR="00D44333" w:rsidRPr="006D3159">
        <w:rPr>
          <w:color w:val="000000" w:themeColor="text1"/>
        </w:rPr>
        <w:t>цены лота</w:t>
      </w:r>
      <w:r w:rsidR="00702756" w:rsidRPr="006D3159">
        <w:rPr>
          <w:color w:val="000000" w:themeColor="text1"/>
        </w:rPr>
        <w:t xml:space="preserve"> (в процентах);</w:t>
      </w:r>
    </w:p>
    <w:p w14:paraId="4C08ED9B" w14:textId="77777777" w:rsidR="00702756" w:rsidRPr="006D3159" w:rsidRDefault="00702756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общее количество сделанных всеми Участниками шагов;</w:t>
      </w:r>
    </w:p>
    <w:p w14:paraId="0D9034F2" w14:textId="77777777" w:rsidR="00702756" w:rsidRPr="006D3159" w:rsidRDefault="009C6B0C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список всех поданных обезличенных предложений от Участников (время подачи, размер ставки и сумма процентных платежей); </w:t>
      </w:r>
    </w:p>
    <w:p w14:paraId="704BCF06" w14:textId="77777777" w:rsidR="00702756" w:rsidRPr="006D3159" w:rsidRDefault="00702756" w:rsidP="00CE5BE6">
      <w:pPr>
        <w:pStyle w:val="Default"/>
        <w:numPr>
          <w:ilvl w:val="0"/>
          <w:numId w:val="166"/>
        </w:numPr>
        <w:tabs>
          <w:tab w:val="left" w:pos="851"/>
          <w:tab w:val="left" w:pos="1418"/>
          <w:tab w:val="left" w:pos="1560"/>
        </w:tabs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указание о </w:t>
      </w:r>
      <w:r w:rsidR="009C6B0C" w:rsidRPr="006D3159">
        <w:rPr>
          <w:color w:val="000000" w:themeColor="text1"/>
        </w:rPr>
        <w:t>расчете</w:t>
      </w:r>
      <w:r w:rsidRPr="006D3159">
        <w:rPr>
          <w:color w:val="000000" w:themeColor="text1"/>
        </w:rPr>
        <w:t xml:space="preserve"> суммы процентных платежей</w:t>
      </w:r>
      <w:r w:rsidR="009C6B0C" w:rsidRPr="006D3159">
        <w:rPr>
          <w:color w:val="000000" w:themeColor="text1"/>
        </w:rPr>
        <w:t xml:space="preserve"> по формуле.</w:t>
      </w:r>
    </w:p>
    <w:p w14:paraId="27521257" w14:textId="77777777" w:rsidR="001828AD" w:rsidRPr="006D3159" w:rsidRDefault="005E3F46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lastRenderedPageBreak/>
        <w:t>В ходе Переторжки Заказчик видит в Системе:</w:t>
      </w:r>
    </w:p>
    <w:p w14:paraId="12966282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текущее значение ставки, % годовых;</w:t>
      </w:r>
    </w:p>
    <w:p w14:paraId="2E4DD2F8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сумму процентных платежей в рублях, рассчитанную исходя из текущей ставки;</w:t>
      </w:r>
    </w:p>
    <w:p w14:paraId="7AA34157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новое значение ставки, % годовых;</w:t>
      </w:r>
    </w:p>
    <w:p w14:paraId="640EB139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сумму процентных платежей в рублях, рассчитанную исходя из новой ставки;</w:t>
      </w:r>
    </w:p>
    <w:p w14:paraId="22B1B30C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шаг снижения ставки (в процентах и в суммовом выражении);</w:t>
      </w:r>
    </w:p>
    <w:p w14:paraId="162E96F3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время завершения Переторжки;</w:t>
      </w:r>
    </w:p>
    <w:p w14:paraId="1461959D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изменение начальной цены лота (в процентах);</w:t>
      </w:r>
    </w:p>
    <w:p w14:paraId="7EB55763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общее количество сделанных всеми Участниками шагов;</w:t>
      </w:r>
    </w:p>
    <w:p w14:paraId="0DE66961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список всех поданных обезличенных предложений от Участников (время подачи, размер ставки и сумма процентных платежей);</w:t>
      </w:r>
    </w:p>
    <w:p w14:paraId="5B655DD1" w14:textId="77777777" w:rsidR="001828AD" w:rsidRPr="006D3159" w:rsidRDefault="001828AD" w:rsidP="00CE5BE6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указание о расчете суммы процентных платежей по формуле.</w:t>
      </w:r>
    </w:p>
    <w:p w14:paraId="5ACD01E0" w14:textId="77777777" w:rsidR="001828AD" w:rsidRPr="006D3159" w:rsidRDefault="001828AD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Срок продления Переторжки является фиксированным значением и равен 10 (десяти) минутам.</w:t>
      </w:r>
    </w:p>
    <w:p w14:paraId="05CDDE3F" w14:textId="77777777" w:rsidR="001828AD" w:rsidRPr="006D3159" w:rsidRDefault="009C6B0C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Устанавливается стоп-цена в размере 10% от значения начальной цены лота, при достижении которой Переторжка прекращается.</w:t>
      </w:r>
    </w:p>
    <w:p w14:paraId="45D3D1A1" w14:textId="77777777" w:rsidR="005E3F46" w:rsidRPr="006D3159" w:rsidRDefault="00C57A83" w:rsidP="001828AD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Дополнительная Переторжка по Кредитному конкурентному листу не предоставляется.</w:t>
      </w:r>
    </w:p>
    <w:p w14:paraId="6A1DF6E9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По желанию Заказчика может проводиться </w:t>
      </w:r>
      <w:r w:rsidRPr="006D3159">
        <w:rPr>
          <w:b/>
          <w:color w:val="000000" w:themeColor="text1"/>
        </w:rPr>
        <w:t>Конкурентный лист с индексами</w:t>
      </w:r>
      <w:r w:rsidRPr="006D3159">
        <w:rPr>
          <w:color w:val="000000" w:themeColor="text1"/>
        </w:rPr>
        <w:t>.</w:t>
      </w:r>
      <w:r w:rsidR="00BF67F5" w:rsidRPr="006D3159">
        <w:rPr>
          <w:color w:val="000000" w:themeColor="text1"/>
        </w:rPr>
        <w:t xml:space="preserve"> Конкурентный лист с индексами проводится с Переторжкой.</w:t>
      </w:r>
    </w:p>
    <w:p w14:paraId="1A96384A" w14:textId="77777777" w:rsidR="008412C6" w:rsidRPr="006D3159" w:rsidRDefault="00A430F3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При создании Заявки на проведение Конкурентного листа с индексами, </w:t>
      </w:r>
      <w:r w:rsidR="008412C6" w:rsidRPr="006D3159">
        <w:rPr>
          <w:color w:val="000000" w:themeColor="text1"/>
        </w:rPr>
        <w:t>Заказчик должен указать:</w:t>
      </w:r>
    </w:p>
    <w:p w14:paraId="0FFA3B17" w14:textId="77777777" w:rsidR="008412C6" w:rsidRPr="006D3159" w:rsidRDefault="00A430F3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</w:t>
      </w:r>
      <w:r w:rsidR="008412C6" w:rsidRPr="006D3159">
        <w:rPr>
          <w:color w:val="000000" w:themeColor="text1"/>
        </w:rPr>
        <w:t>ачальное</w:t>
      </w:r>
      <w:r w:rsidR="009E0F1C" w:rsidRPr="006D3159">
        <w:rPr>
          <w:color w:val="000000" w:themeColor="text1"/>
        </w:rPr>
        <w:t xml:space="preserve"> (максимальное)</w:t>
      </w:r>
      <w:r w:rsidR="008412C6" w:rsidRPr="006D3159">
        <w:rPr>
          <w:color w:val="000000" w:themeColor="text1"/>
        </w:rPr>
        <w:t xml:space="preserve"> значение </w:t>
      </w:r>
      <w:r w:rsidR="000D49C5" w:rsidRPr="006D3159">
        <w:rPr>
          <w:color w:val="000000" w:themeColor="text1"/>
        </w:rPr>
        <w:t xml:space="preserve">каждого </w:t>
      </w:r>
      <w:r w:rsidR="008412C6" w:rsidRPr="006D3159">
        <w:rPr>
          <w:color w:val="000000" w:themeColor="text1"/>
        </w:rPr>
        <w:t>индекса</w:t>
      </w:r>
      <w:r w:rsidR="00391A50" w:rsidRPr="006D3159">
        <w:rPr>
          <w:color w:val="000000" w:themeColor="text1"/>
        </w:rPr>
        <w:t xml:space="preserve"> </w:t>
      </w:r>
      <w:r w:rsidR="008412C6" w:rsidRPr="006D3159">
        <w:rPr>
          <w:color w:val="000000" w:themeColor="text1"/>
        </w:rPr>
        <w:t xml:space="preserve">в числовом </w:t>
      </w:r>
      <w:r w:rsidR="0099287B" w:rsidRPr="006D3159">
        <w:rPr>
          <w:color w:val="000000" w:themeColor="text1"/>
        </w:rPr>
        <w:t>выражении</w:t>
      </w:r>
      <w:r w:rsidRPr="006D3159">
        <w:rPr>
          <w:color w:val="000000" w:themeColor="text1"/>
        </w:rPr>
        <w:t xml:space="preserve"> по каждому Лоту</w:t>
      </w:r>
      <w:r w:rsidR="00391A50" w:rsidRPr="006D3159">
        <w:rPr>
          <w:color w:val="000000" w:themeColor="text1"/>
        </w:rPr>
        <w:t xml:space="preserve"> спецификации</w:t>
      </w:r>
      <w:r w:rsidRPr="006D3159">
        <w:rPr>
          <w:color w:val="000000" w:themeColor="text1"/>
        </w:rPr>
        <w:t>;</w:t>
      </w:r>
    </w:p>
    <w:p w14:paraId="0DB98A6B" w14:textId="77777777" w:rsidR="00A430F3" w:rsidRPr="006D3159" w:rsidRDefault="00A430F3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у</w:t>
      </w:r>
      <w:r w:rsidR="008412C6" w:rsidRPr="006D3159">
        <w:rPr>
          <w:color w:val="000000" w:themeColor="text1"/>
        </w:rPr>
        <w:t>дельный вес</w:t>
      </w:r>
      <w:r w:rsidR="0005313A" w:rsidRPr="006D3159">
        <w:rPr>
          <w:color w:val="000000" w:themeColor="text1"/>
        </w:rPr>
        <w:t xml:space="preserve"> (доля)</w:t>
      </w:r>
      <w:r w:rsidR="005E452B" w:rsidRPr="006D3159">
        <w:rPr>
          <w:color w:val="000000" w:themeColor="text1"/>
        </w:rPr>
        <w:t xml:space="preserve"> </w:t>
      </w:r>
      <w:r w:rsidR="000D49C5" w:rsidRPr="006D3159">
        <w:rPr>
          <w:color w:val="000000" w:themeColor="text1"/>
        </w:rPr>
        <w:t xml:space="preserve">каждого </w:t>
      </w:r>
      <w:r w:rsidR="008412C6" w:rsidRPr="006D3159">
        <w:rPr>
          <w:color w:val="000000" w:themeColor="text1"/>
        </w:rPr>
        <w:t xml:space="preserve">индекса </w:t>
      </w:r>
      <w:r w:rsidR="000D49C5" w:rsidRPr="006D3159">
        <w:rPr>
          <w:color w:val="000000" w:themeColor="text1"/>
        </w:rPr>
        <w:t>в общей начальной цене (стоимости) работ и услуг по всем Лотам</w:t>
      </w:r>
      <w:r w:rsidR="005E452B" w:rsidRPr="006D3159">
        <w:rPr>
          <w:color w:val="000000" w:themeColor="text1"/>
        </w:rPr>
        <w:t xml:space="preserve"> </w:t>
      </w:r>
      <w:r w:rsidR="00391A50" w:rsidRPr="006D3159">
        <w:rPr>
          <w:color w:val="000000" w:themeColor="text1"/>
        </w:rPr>
        <w:t>специф</w:t>
      </w:r>
      <w:r w:rsidR="009E0F1C" w:rsidRPr="006D3159">
        <w:rPr>
          <w:color w:val="000000" w:themeColor="text1"/>
        </w:rPr>
        <w:t>и</w:t>
      </w:r>
      <w:r w:rsidR="00391A50" w:rsidRPr="006D3159">
        <w:rPr>
          <w:color w:val="000000" w:themeColor="text1"/>
        </w:rPr>
        <w:t>кации</w:t>
      </w:r>
      <w:r w:rsidRPr="006D3159">
        <w:rPr>
          <w:color w:val="000000" w:themeColor="text1"/>
        </w:rPr>
        <w:t>;</w:t>
      </w:r>
      <w:r w:rsidR="000D49C5" w:rsidRPr="006D3159">
        <w:rPr>
          <w:color w:val="000000" w:themeColor="text1"/>
        </w:rPr>
        <w:t xml:space="preserve"> </w:t>
      </w:r>
    </w:p>
    <w:p w14:paraId="21FFF307" w14:textId="77777777" w:rsidR="00A430F3" w:rsidRPr="006D3159" w:rsidRDefault="00A430F3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общую начальную</w:t>
      </w:r>
      <w:r w:rsidR="008412C6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цену (</w:t>
      </w:r>
      <w:r w:rsidR="008412C6" w:rsidRPr="006D3159">
        <w:rPr>
          <w:color w:val="000000" w:themeColor="text1"/>
        </w:rPr>
        <w:t>стоимость</w:t>
      </w:r>
      <w:r w:rsidRPr="006D3159">
        <w:rPr>
          <w:color w:val="000000" w:themeColor="text1"/>
        </w:rPr>
        <w:t xml:space="preserve">) </w:t>
      </w:r>
      <w:r w:rsidR="008412C6" w:rsidRPr="006D3159">
        <w:rPr>
          <w:color w:val="000000" w:themeColor="text1"/>
        </w:rPr>
        <w:t>работ</w:t>
      </w:r>
      <w:r w:rsidRPr="006D3159">
        <w:rPr>
          <w:color w:val="000000" w:themeColor="text1"/>
        </w:rPr>
        <w:t xml:space="preserve"> и услуг по всем Лотам</w:t>
      </w:r>
      <w:r w:rsidR="00391A50" w:rsidRPr="006D3159">
        <w:rPr>
          <w:color w:val="000000" w:themeColor="text1"/>
        </w:rPr>
        <w:t xml:space="preserve"> спецификации</w:t>
      </w:r>
      <w:r w:rsidRPr="006D3159">
        <w:rPr>
          <w:color w:val="000000" w:themeColor="text1"/>
        </w:rPr>
        <w:t>;</w:t>
      </w:r>
      <w:r w:rsidR="008412C6" w:rsidRPr="006D3159">
        <w:rPr>
          <w:color w:val="000000" w:themeColor="text1"/>
        </w:rPr>
        <w:t xml:space="preserve"> </w:t>
      </w:r>
    </w:p>
    <w:p w14:paraId="731B2A4F" w14:textId="77777777" w:rsidR="008412C6" w:rsidRPr="006D3159" w:rsidRDefault="00A430F3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общую начальную</w:t>
      </w:r>
      <w:r w:rsidR="00E428C1" w:rsidRPr="006D3159">
        <w:rPr>
          <w:color w:val="000000" w:themeColor="text1"/>
        </w:rPr>
        <w:t xml:space="preserve"> (максимальную)</w:t>
      </w:r>
      <w:r w:rsidR="008412C6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цену (</w:t>
      </w:r>
      <w:r w:rsidR="008412C6" w:rsidRPr="006D3159">
        <w:rPr>
          <w:color w:val="000000" w:themeColor="text1"/>
        </w:rPr>
        <w:t>стоимость</w:t>
      </w:r>
      <w:r w:rsidRPr="006D3159">
        <w:rPr>
          <w:color w:val="000000" w:themeColor="text1"/>
        </w:rPr>
        <w:t>)</w:t>
      </w:r>
      <w:r w:rsidR="008412C6" w:rsidRPr="006D3159">
        <w:rPr>
          <w:color w:val="000000" w:themeColor="text1"/>
        </w:rPr>
        <w:t xml:space="preserve"> материалов,</w:t>
      </w:r>
      <w:r w:rsidRPr="006D3159">
        <w:rPr>
          <w:color w:val="000000" w:themeColor="text1"/>
        </w:rPr>
        <w:t xml:space="preserve"> </w:t>
      </w:r>
      <w:r w:rsidR="0099287B" w:rsidRPr="006D3159">
        <w:rPr>
          <w:color w:val="000000" w:themeColor="text1"/>
        </w:rPr>
        <w:t>используемых</w:t>
      </w:r>
      <w:r w:rsidRPr="006D3159">
        <w:rPr>
          <w:color w:val="000000" w:themeColor="text1"/>
        </w:rPr>
        <w:t xml:space="preserve"> </w:t>
      </w:r>
      <w:r w:rsidR="0099287B" w:rsidRPr="006D3159">
        <w:rPr>
          <w:color w:val="000000" w:themeColor="text1"/>
        </w:rPr>
        <w:t>при</w:t>
      </w:r>
      <w:r w:rsidR="008412C6" w:rsidRPr="006D3159">
        <w:rPr>
          <w:color w:val="000000" w:themeColor="text1"/>
        </w:rPr>
        <w:t xml:space="preserve"> выполнени</w:t>
      </w:r>
      <w:r w:rsidR="0099287B" w:rsidRPr="006D3159">
        <w:rPr>
          <w:color w:val="000000" w:themeColor="text1"/>
        </w:rPr>
        <w:t>и</w:t>
      </w:r>
      <w:r w:rsidR="008412C6" w:rsidRPr="006D3159">
        <w:rPr>
          <w:color w:val="000000" w:themeColor="text1"/>
        </w:rPr>
        <w:t xml:space="preserve"> работ</w:t>
      </w:r>
      <w:r w:rsidRPr="006D3159">
        <w:rPr>
          <w:color w:val="000000" w:themeColor="text1"/>
        </w:rPr>
        <w:t xml:space="preserve"> и </w:t>
      </w:r>
      <w:r w:rsidR="0099287B" w:rsidRPr="006D3159">
        <w:rPr>
          <w:color w:val="000000" w:themeColor="text1"/>
        </w:rPr>
        <w:t xml:space="preserve">оказании </w:t>
      </w:r>
      <w:r w:rsidRPr="006D3159">
        <w:rPr>
          <w:color w:val="000000" w:themeColor="text1"/>
        </w:rPr>
        <w:t>услуг, по всем Лотам</w:t>
      </w:r>
      <w:r w:rsidR="00391A50" w:rsidRPr="006D3159">
        <w:rPr>
          <w:color w:val="000000" w:themeColor="text1"/>
        </w:rPr>
        <w:t xml:space="preserve"> спецификации</w:t>
      </w:r>
      <w:r w:rsidRPr="006D3159">
        <w:rPr>
          <w:color w:val="000000" w:themeColor="text1"/>
        </w:rPr>
        <w:t>.</w:t>
      </w:r>
    </w:p>
    <w:p w14:paraId="7432FF93" w14:textId="77777777" w:rsidR="00A430F3" w:rsidRPr="006D3159" w:rsidRDefault="00A430F3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Размер шага снижения Переторжки для всех Лотов устанавливается </w:t>
      </w:r>
      <w:r w:rsidR="0005313A" w:rsidRPr="006D3159">
        <w:rPr>
          <w:color w:val="000000" w:themeColor="text1"/>
        </w:rPr>
        <w:t xml:space="preserve">фиксированным </w:t>
      </w:r>
      <w:r w:rsidRPr="006D3159">
        <w:rPr>
          <w:color w:val="000000" w:themeColor="text1"/>
        </w:rPr>
        <w:t xml:space="preserve">в числовом </w:t>
      </w:r>
      <w:r w:rsidR="00BF67F5" w:rsidRPr="006D3159">
        <w:rPr>
          <w:color w:val="000000" w:themeColor="text1"/>
        </w:rPr>
        <w:t>выражении</w:t>
      </w:r>
      <w:r w:rsidRPr="006D3159">
        <w:rPr>
          <w:color w:val="000000" w:themeColor="text1"/>
        </w:rPr>
        <w:t xml:space="preserve">. </w:t>
      </w:r>
    </w:p>
    <w:p w14:paraId="63839360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Участник при подаче своего Предложения должен указать предлаг</w:t>
      </w:r>
      <w:r w:rsidR="006B3197" w:rsidRPr="006D3159">
        <w:rPr>
          <w:color w:val="000000" w:themeColor="text1"/>
        </w:rPr>
        <w:t>аемое значение индекса по каждому Лоту</w:t>
      </w:r>
      <w:r w:rsidRPr="006D3159">
        <w:rPr>
          <w:color w:val="000000" w:themeColor="text1"/>
        </w:rPr>
        <w:t xml:space="preserve"> спецификации.</w:t>
      </w:r>
    </w:p>
    <w:p w14:paraId="49B9B625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Участник должен обязательно подать Предложение по всем </w:t>
      </w:r>
      <w:r w:rsidR="006B3197" w:rsidRPr="006D3159">
        <w:rPr>
          <w:color w:val="000000" w:themeColor="text1"/>
        </w:rPr>
        <w:t>Лотам</w:t>
      </w:r>
      <w:r w:rsidRPr="006D3159">
        <w:rPr>
          <w:color w:val="000000" w:themeColor="text1"/>
        </w:rPr>
        <w:t xml:space="preserve"> спецификации. </w:t>
      </w:r>
      <w:r w:rsidR="006B3197" w:rsidRPr="006D3159">
        <w:rPr>
          <w:color w:val="000000" w:themeColor="text1"/>
        </w:rPr>
        <w:t>В случае, если Участник подаст Предложения по одному Лоту или части Лотов, то его Предложения не будут приняты и доведены до Заказчика</w:t>
      </w:r>
      <w:r w:rsidRPr="006D3159">
        <w:rPr>
          <w:color w:val="000000" w:themeColor="text1"/>
        </w:rPr>
        <w:t>.</w:t>
      </w:r>
    </w:p>
    <w:p w14:paraId="748D9556" w14:textId="77777777" w:rsidR="006B3197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Участник не может указать </w:t>
      </w:r>
      <w:r w:rsidR="006B3197" w:rsidRPr="006D3159">
        <w:rPr>
          <w:color w:val="000000" w:themeColor="text1"/>
        </w:rPr>
        <w:t xml:space="preserve">в своем Предложении </w:t>
      </w:r>
      <w:r w:rsidRPr="006D3159">
        <w:rPr>
          <w:color w:val="000000" w:themeColor="text1"/>
        </w:rPr>
        <w:t>значение индекса по каждо</w:t>
      </w:r>
      <w:r w:rsidR="006B3197" w:rsidRPr="006D3159">
        <w:rPr>
          <w:color w:val="000000" w:themeColor="text1"/>
        </w:rPr>
        <w:t>му</w:t>
      </w:r>
      <w:r w:rsidRPr="006D3159">
        <w:rPr>
          <w:color w:val="000000" w:themeColor="text1"/>
        </w:rPr>
        <w:t xml:space="preserve"> </w:t>
      </w:r>
      <w:r w:rsidR="006B3197" w:rsidRPr="006D3159">
        <w:rPr>
          <w:color w:val="000000" w:themeColor="text1"/>
        </w:rPr>
        <w:t>Лоту</w:t>
      </w:r>
      <w:r w:rsidRPr="006D3159">
        <w:rPr>
          <w:color w:val="000000" w:themeColor="text1"/>
        </w:rPr>
        <w:t>, превышаю</w:t>
      </w:r>
      <w:r w:rsidR="006B3197" w:rsidRPr="006D3159">
        <w:rPr>
          <w:color w:val="000000" w:themeColor="text1"/>
        </w:rPr>
        <w:t>щее начальное</w:t>
      </w:r>
      <w:r w:rsidR="009E0F1C" w:rsidRPr="006D3159">
        <w:rPr>
          <w:color w:val="000000" w:themeColor="text1"/>
        </w:rPr>
        <w:t xml:space="preserve"> (максимальное)</w:t>
      </w:r>
      <w:r w:rsidR="006B3197" w:rsidRPr="006D3159">
        <w:rPr>
          <w:color w:val="000000" w:themeColor="text1"/>
        </w:rPr>
        <w:t xml:space="preserve"> значение индекса</w:t>
      </w:r>
      <w:r w:rsidR="009E0F1C" w:rsidRPr="006D3159">
        <w:rPr>
          <w:color w:val="000000" w:themeColor="text1"/>
        </w:rPr>
        <w:t>, установленное Заказчиком</w:t>
      </w:r>
      <w:r w:rsidR="006B3197" w:rsidRPr="006D3159">
        <w:rPr>
          <w:color w:val="000000" w:themeColor="text1"/>
        </w:rPr>
        <w:t>.</w:t>
      </w:r>
    </w:p>
    <w:p w14:paraId="76A6F3A8" w14:textId="03928F29" w:rsidR="008412C6" w:rsidRPr="006D3159" w:rsidRDefault="006B3197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После указания У</w:t>
      </w:r>
      <w:r w:rsidR="008412C6" w:rsidRPr="006D3159">
        <w:rPr>
          <w:color w:val="000000" w:themeColor="text1"/>
        </w:rPr>
        <w:t xml:space="preserve">частником значений индексов по всем </w:t>
      </w:r>
      <w:r w:rsidRPr="006D3159">
        <w:rPr>
          <w:color w:val="000000" w:themeColor="text1"/>
        </w:rPr>
        <w:t>Лотам спецификации автоматически рассчитывается общая</w:t>
      </w:r>
      <w:r w:rsidR="008412C6" w:rsidRPr="006D3159">
        <w:rPr>
          <w:color w:val="000000" w:themeColor="text1"/>
        </w:rPr>
        <w:t xml:space="preserve"> стоимость его Предложения по всем Лота</w:t>
      </w:r>
      <w:r w:rsidRPr="006D3159">
        <w:rPr>
          <w:color w:val="000000" w:themeColor="text1"/>
        </w:rPr>
        <w:t>м</w:t>
      </w:r>
      <w:r w:rsidR="009E0F1C" w:rsidRPr="006D3159">
        <w:rPr>
          <w:color w:val="000000" w:themeColor="text1"/>
        </w:rPr>
        <w:t xml:space="preserve"> спецификации</w:t>
      </w:r>
      <w:r w:rsidR="008412C6" w:rsidRPr="006D3159">
        <w:rPr>
          <w:color w:val="000000" w:themeColor="text1"/>
        </w:rPr>
        <w:t xml:space="preserve">, по </w:t>
      </w:r>
      <w:r w:rsidRPr="006D3159">
        <w:rPr>
          <w:color w:val="000000" w:themeColor="text1"/>
        </w:rPr>
        <w:t>заданной Заказчиком в</w:t>
      </w:r>
      <w:r w:rsidR="00981DB8" w:rsidRPr="006D3159">
        <w:rPr>
          <w:color w:val="000000" w:themeColor="text1"/>
        </w:rPr>
        <w:t xml:space="preserve"> процедуре</w:t>
      </w:r>
      <w:r w:rsidR="008412C6" w:rsidRPr="006D3159">
        <w:rPr>
          <w:color w:val="000000" w:themeColor="text1"/>
        </w:rPr>
        <w:t xml:space="preserve"> формуле</w:t>
      </w:r>
      <w:r w:rsidR="00162DE4" w:rsidRPr="006D3159">
        <w:rPr>
          <w:color w:val="000000" w:themeColor="text1"/>
        </w:rPr>
        <w:t>.</w:t>
      </w:r>
    </w:p>
    <w:p w14:paraId="7DDE7820" w14:textId="77777777" w:rsidR="008412C6" w:rsidRPr="006D3159" w:rsidRDefault="000515BD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Участнику не показывается </w:t>
      </w:r>
      <w:r w:rsidR="007A3207" w:rsidRPr="006D3159">
        <w:rPr>
          <w:color w:val="000000" w:themeColor="text1"/>
        </w:rPr>
        <w:t>отдельно</w:t>
      </w:r>
      <w:r w:rsidR="009E0F1C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с</w:t>
      </w:r>
      <w:r w:rsidR="008412C6" w:rsidRPr="006D3159">
        <w:rPr>
          <w:color w:val="000000" w:themeColor="text1"/>
        </w:rPr>
        <w:t>тоимость Предложения по кажд</w:t>
      </w:r>
      <w:r w:rsidR="006B3197" w:rsidRPr="006D3159">
        <w:rPr>
          <w:color w:val="000000" w:themeColor="text1"/>
        </w:rPr>
        <w:t>ому Лоту</w:t>
      </w:r>
      <w:r w:rsidR="009E0F1C" w:rsidRPr="006D3159">
        <w:rPr>
          <w:color w:val="000000" w:themeColor="text1"/>
        </w:rPr>
        <w:t xml:space="preserve"> спецификации</w:t>
      </w:r>
      <w:r w:rsidR="008412C6" w:rsidRPr="006D3159">
        <w:rPr>
          <w:color w:val="000000" w:themeColor="text1"/>
        </w:rPr>
        <w:t>.</w:t>
      </w:r>
    </w:p>
    <w:p w14:paraId="5AB36CD1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Участник не может изменять </w:t>
      </w:r>
      <w:r w:rsidR="006B3197" w:rsidRPr="006D3159">
        <w:rPr>
          <w:color w:val="000000" w:themeColor="text1"/>
        </w:rPr>
        <w:t>значение о</w:t>
      </w:r>
      <w:r w:rsidRPr="006D3159">
        <w:rPr>
          <w:color w:val="000000" w:themeColor="text1"/>
        </w:rPr>
        <w:t>бщей стоимости</w:t>
      </w:r>
      <w:r w:rsidR="006B3197" w:rsidRPr="006D3159">
        <w:rPr>
          <w:color w:val="000000" w:themeColor="text1"/>
        </w:rPr>
        <w:t xml:space="preserve"> своего Предложения</w:t>
      </w:r>
      <w:r w:rsidR="009E0F1C" w:rsidRPr="006D3159">
        <w:rPr>
          <w:color w:val="000000" w:themeColor="text1"/>
        </w:rPr>
        <w:t xml:space="preserve"> по всей спецификации</w:t>
      </w:r>
      <w:r w:rsidR="006B3197" w:rsidRPr="006D3159">
        <w:rPr>
          <w:color w:val="000000" w:themeColor="text1"/>
        </w:rPr>
        <w:t>.</w:t>
      </w:r>
    </w:p>
    <w:p w14:paraId="30627E3F" w14:textId="288ACF7E" w:rsidR="008412C6" w:rsidRPr="006D3159" w:rsidRDefault="000515BD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Переторжка начинается сразу после завершения времени подачи Предложений от Участников в </w:t>
      </w:r>
      <w:r w:rsidR="00981DB8" w:rsidRPr="006D3159">
        <w:rPr>
          <w:color w:val="000000" w:themeColor="text1"/>
        </w:rPr>
        <w:t>процедуре</w:t>
      </w:r>
      <w:r w:rsidRPr="006D3159">
        <w:rPr>
          <w:color w:val="000000" w:themeColor="text1"/>
        </w:rPr>
        <w:t xml:space="preserve">. В качестве стартовых значений индексов в Переторжке для каждого Участника автоматически </w:t>
      </w:r>
      <w:r w:rsidR="0005313A" w:rsidRPr="006D3159">
        <w:rPr>
          <w:color w:val="000000" w:themeColor="text1"/>
        </w:rPr>
        <w:t>указываются</w:t>
      </w:r>
      <w:r w:rsidRPr="006D3159">
        <w:rPr>
          <w:color w:val="000000" w:themeColor="text1"/>
        </w:rPr>
        <w:t xml:space="preserve"> </w:t>
      </w:r>
      <w:r w:rsidR="008412C6" w:rsidRPr="006D3159">
        <w:rPr>
          <w:color w:val="000000" w:themeColor="text1"/>
        </w:rPr>
        <w:t>после</w:t>
      </w:r>
      <w:r w:rsidRPr="006D3159">
        <w:rPr>
          <w:color w:val="000000" w:themeColor="text1"/>
        </w:rPr>
        <w:t>дние значения индексов, поданные данным</w:t>
      </w:r>
      <w:r w:rsidR="008412C6" w:rsidRPr="006D3159">
        <w:rPr>
          <w:color w:val="000000" w:themeColor="text1"/>
        </w:rPr>
        <w:t xml:space="preserve"> Участником </w:t>
      </w:r>
      <w:r w:rsidRPr="006D3159">
        <w:rPr>
          <w:color w:val="000000" w:themeColor="text1"/>
        </w:rPr>
        <w:t>до начала Переторжки</w:t>
      </w:r>
      <w:r w:rsidR="008412C6" w:rsidRPr="006D3159">
        <w:rPr>
          <w:color w:val="000000" w:themeColor="text1"/>
        </w:rPr>
        <w:t>.</w:t>
      </w:r>
    </w:p>
    <w:p w14:paraId="4D91F514" w14:textId="77777777" w:rsidR="008412C6" w:rsidRPr="006D3159" w:rsidRDefault="000515BD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lastRenderedPageBreak/>
        <w:t>Переторжка по каждому Лоту</w:t>
      </w:r>
      <w:r w:rsidR="008412C6" w:rsidRPr="006D3159">
        <w:rPr>
          <w:color w:val="000000" w:themeColor="text1"/>
        </w:rPr>
        <w:t xml:space="preserve"> </w:t>
      </w:r>
      <w:r w:rsidR="00E428C1" w:rsidRPr="006D3159">
        <w:rPr>
          <w:color w:val="000000" w:themeColor="text1"/>
        </w:rPr>
        <w:t xml:space="preserve">спецификации </w:t>
      </w:r>
      <w:r w:rsidR="008412C6" w:rsidRPr="006D3159">
        <w:rPr>
          <w:color w:val="000000" w:themeColor="text1"/>
        </w:rPr>
        <w:t xml:space="preserve">проводится путем снижения </w:t>
      </w:r>
      <w:r w:rsidRPr="006D3159">
        <w:rPr>
          <w:color w:val="000000" w:themeColor="text1"/>
        </w:rPr>
        <w:t xml:space="preserve">Участниками </w:t>
      </w:r>
      <w:r w:rsidR="008412C6" w:rsidRPr="006D3159">
        <w:rPr>
          <w:color w:val="000000" w:themeColor="text1"/>
        </w:rPr>
        <w:t>значения индекса на фиксированный шаг снижения</w:t>
      </w:r>
      <w:r w:rsidRPr="006D3159">
        <w:rPr>
          <w:color w:val="000000" w:themeColor="text1"/>
        </w:rPr>
        <w:t xml:space="preserve"> Переторжки</w:t>
      </w:r>
      <w:r w:rsidR="008412C6" w:rsidRPr="006D3159">
        <w:rPr>
          <w:color w:val="000000" w:themeColor="text1"/>
        </w:rPr>
        <w:t>. При этом Система автоматически пересчитывает и пока</w:t>
      </w:r>
      <w:r w:rsidRPr="006D3159">
        <w:rPr>
          <w:color w:val="000000" w:themeColor="text1"/>
        </w:rPr>
        <w:t>зывает Участникам общую стоимость их П</w:t>
      </w:r>
      <w:r w:rsidR="008412C6" w:rsidRPr="006D3159">
        <w:rPr>
          <w:color w:val="000000" w:themeColor="text1"/>
        </w:rPr>
        <w:t>редложения</w:t>
      </w:r>
      <w:r w:rsidR="00E428C1" w:rsidRPr="006D3159">
        <w:rPr>
          <w:color w:val="000000" w:themeColor="text1"/>
        </w:rPr>
        <w:t xml:space="preserve"> по всей спецификации</w:t>
      </w:r>
      <w:r w:rsidR="008412C6" w:rsidRPr="006D3159">
        <w:rPr>
          <w:color w:val="000000" w:themeColor="text1"/>
        </w:rPr>
        <w:t>, полученную в результате изменения х</w:t>
      </w:r>
      <w:r w:rsidRPr="006D3159">
        <w:rPr>
          <w:color w:val="000000" w:themeColor="text1"/>
        </w:rPr>
        <w:t>отя бы одного индекса в Лотах</w:t>
      </w:r>
      <w:r w:rsidR="008412C6" w:rsidRPr="006D3159">
        <w:rPr>
          <w:color w:val="000000" w:themeColor="text1"/>
        </w:rPr>
        <w:t>.</w:t>
      </w:r>
    </w:p>
    <w:p w14:paraId="7373D0F6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Участник может сделать более одного шага снижения </w:t>
      </w:r>
      <w:r w:rsidR="00795092" w:rsidRPr="006D3159">
        <w:rPr>
          <w:color w:val="000000" w:themeColor="text1"/>
        </w:rPr>
        <w:t xml:space="preserve">Переторжки </w:t>
      </w:r>
      <w:r w:rsidRPr="006D3159">
        <w:rPr>
          <w:color w:val="000000" w:themeColor="text1"/>
        </w:rPr>
        <w:t xml:space="preserve">подряд </w:t>
      </w:r>
      <w:r w:rsidR="00795092" w:rsidRPr="006D3159">
        <w:rPr>
          <w:color w:val="000000" w:themeColor="text1"/>
        </w:rPr>
        <w:t>в каждом</w:t>
      </w:r>
      <w:r w:rsidRPr="006D3159">
        <w:rPr>
          <w:color w:val="000000" w:themeColor="text1"/>
        </w:rPr>
        <w:t xml:space="preserve"> </w:t>
      </w:r>
      <w:r w:rsidR="00795092" w:rsidRPr="006D3159">
        <w:rPr>
          <w:color w:val="000000" w:themeColor="text1"/>
        </w:rPr>
        <w:t>Лоте</w:t>
      </w:r>
      <w:r w:rsidRPr="006D3159">
        <w:rPr>
          <w:color w:val="000000" w:themeColor="text1"/>
        </w:rPr>
        <w:t>.</w:t>
      </w:r>
    </w:p>
    <w:p w14:paraId="3D245F42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 ходе Переторжки Участник видит в Системе:</w:t>
      </w:r>
    </w:p>
    <w:p w14:paraId="3767446A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общую начальную</w:t>
      </w:r>
      <w:r w:rsidR="00E428C1" w:rsidRPr="006D3159">
        <w:rPr>
          <w:color w:val="000000" w:themeColor="text1"/>
        </w:rPr>
        <w:t xml:space="preserve"> (максимальную) </w:t>
      </w:r>
      <w:r w:rsidR="007A3207" w:rsidRPr="006D3159">
        <w:rPr>
          <w:color w:val="000000" w:themeColor="text1"/>
        </w:rPr>
        <w:t>цену (</w:t>
      </w:r>
      <w:r w:rsidR="008412C6" w:rsidRPr="006D3159">
        <w:rPr>
          <w:color w:val="000000" w:themeColor="text1"/>
        </w:rPr>
        <w:t>стоимость</w:t>
      </w:r>
      <w:r w:rsidR="007A3207" w:rsidRPr="006D3159">
        <w:rPr>
          <w:color w:val="000000" w:themeColor="text1"/>
        </w:rPr>
        <w:t>)</w:t>
      </w:r>
      <w:r w:rsidR="008412C6" w:rsidRPr="006D3159">
        <w:rPr>
          <w:color w:val="000000" w:themeColor="text1"/>
        </w:rPr>
        <w:t xml:space="preserve"> по всем </w:t>
      </w:r>
      <w:r w:rsidRPr="006D3159">
        <w:rPr>
          <w:color w:val="000000" w:themeColor="text1"/>
        </w:rPr>
        <w:t>Лотам</w:t>
      </w:r>
      <w:r w:rsidR="00E428C1" w:rsidRPr="006D3159">
        <w:rPr>
          <w:color w:val="000000" w:themeColor="text1"/>
        </w:rPr>
        <w:t xml:space="preserve"> спецификации</w:t>
      </w:r>
      <w:r w:rsidR="008412C6" w:rsidRPr="006D3159">
        <w:rPr>
          <w:color w:val="000000" w:themeColor="text1"/>
        </w:rPr>
        <w:t xml:space="preserve">, </w:t>
      </w:r>
      <w:r w:rsidRPr="006D3159">
        <w:rPr>
          <w:color w:val="000000" w:themeColor="text1"/>
        </w:rPr>
        <w:t xml:space="preserve">состоящую из общей начальной </w:t>
      </w:r>
      <w:r w:rsidR="00E428C1" w:rsidRPr="006D3159">
        <w:rPr>
          <w:color w:val="000000" w:themeColor="text1"/>
        </w:rPr>
        <w:t xml:space="preserve">(максимальной) </w:t>
      </w:r>
      <w:r w:rsidRPr="006D3159">
        <w:rPr>
          <w:color w:val="000000" w:themeColor="text1"/>
        </w:rPr>
        <w:t xml:space="preserve">стоимости работ и услуг по всем Лотам </w:t>
      </w:r>
      <w:r w:rsidR="00E428C1" w:rsidRPr="006D3159">
        <w:rPr>
          <w:color w:val="000000" w:themeColor="text1"/>
        </w:rPr>
        <w:t xml:space="preserve">спецификации </w:t>
      </w:r>
      <w:r w:rsidRPr="006D3159">
        <w:rPr>
          <w:color w:val="000000" w:themeColor="text1"/>
        </w:rPr>
        <w:t>и общей начальной</w:t>
      </w:r>
      <w:r w:rsidR="00E428C1" w:rsidRPr="006D3159">
        <w:rPr>
          <w:color w:val="000000" w:themeColor="text1"/>
        </w:rPr>
        <w:t xml:space="preserve"> (максимальной)</w:t>
      </w:r>
      <w:r w:rsidRPr="006D3159">
        <w:rPr>
          <w:color w:val="000000" w:themeColor="text1"/>
        </w:rPr>
        <w:t xml:space="preserve"> стоимости материалов,</w:t>
      </w:r>
      <w:r w:rsidR="00E428C1" w:rsidRPr="006D3159">
        <w:rPr>
          <w:color w:val="000000" w:themeColor="text1"/>
        </w:rPr>
        <w:t xml:space="preserve"> необходимых для выполнения работ и оказании услуг</w:t>
      </w:r>
      <w:r w:rsidRPr="006D3159">
        <w:rPr>
          <w:color w:val="000000" w:themeColor="text1"/>
        </w:rPr>
        <w:t xml:space="preserve"> по всем Лотам</w:t>
      </w:r>
      <w:r w:rsidR="00E428C1" w:rsidRPr="006D3159">
        <w:rPr>
          <w:color w:val="000000" w:themeColor="text1"/>
        </w:rPr>
        <w:t xml:space="preserve"> спецификации</w:t>
      </w:r>
      <w:r w:rsidRPr="006D3159">
        <w:rPr>
          <w:color w:val="000000" w:themeColor="text1"/>
        </w:rPr>
        <w:t>;</w:t>
      </w:r>
    </w:p>
    <w:p w14:paraId="0FB85D65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общую стоимость лучшего П</w:t>
      </w:r>
      <w:r w:rsidR="008412C6" w:rsidRPr="006D3159">
        <w:rPr>
          <w:color w:val="000000" w:themeColor="text1"/>
        </w:rPr>
        <w:t>редложения от одного из Участников;</w:t>
      </w:r>
    </w:p>
    <w:p w14:paraId="2EE398BA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р</w:t>
      </w:r>
      <w:r w:rsidR="008412C6" w:rsidRPr="006D3159">
        <w:rPr>
          <w:color w:val="000000" w:themeColor="text1"/>
        </w:rPr>
        <w:t xml:space="preserve">азмер шага снижения </w:t>
      </w:r>
      <w:r w:rsidRPr="006D3159">
        <w:rPr>
          <w:color w:val="000000" w:themeColor="text1"/>
        </w:rPr>
        <w:t>Переторжки</w:t>
      </w:r>
      <w:r w:rsidR="0005313A" w:rsidRPr="006D3159">
        <w:rPr>
          <w:color w:val="000000" w:themeColor="text1"/>
        </w:rPr>
        <w:t>.</w:t>
      </w:r>
    </w:p>
    <w:p w14:paraId="6C66D16A" w14:textId="77777777" w:rsidR="008412C6" w:rsidRPr="006D3159" w:rsidRDefault="00795092" w:rsidP="009666D2">
      <w:pPr>
        <w:pStyle w:val="Default"/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По каждому</w:t>
      </w:r>
      <w:r w:rsidR="008412C6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Лоту</w:t>
      </w:r>
      <w:r w:rsidR="008412C6" w:rsidRPr="006D3159">
        <w:rPr>
          <w:color w:val="000000" w:themeColor="text1"/>
        </w:rPr>
        <w:t xml:space="preserve"> спецификации:</w:t>
      </w:r>
    </w:p>
    <w:p w14:paraId="3F7CB20A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</w:t>
      </w:r>
      <w:r w:rsidR="008412C6" w:rsidRPr="006D3159">
        <w:rPr>
          <w:color w:val="000000" w:themeColor="text1"/>
        </w:rPr>
        <w:t>аименование работ</w:t>
      </w:r>
      <w:r w:rsidRPr="006D3159">
        <w:rPr>
          <w:color w:val="000000" w:themeColor="text1"/>
        </w:rPr>
        <w:t xml:space="preserve"> (услуг)</w:t>
      </w:r>
      <w:r w:rsidR="008412C6" w:rsidRPr="006D3159">
        <w:rPr>
          <w:color w:val="000000" w:themeColor="text1"/>
        </w:rPr>
        <w:t>;</w:t>
      </w:r>
    </w:p>
    <w:p w14:paraId="2DC6FE14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у</w:t>
      </w:r>
      <w:r w:rsidR="008412C6" w:rsidRPr="006D3159">
        <w:rPr>
          <w:color w:val="000000" w:themeColor="text1"/>
        </w:rPr>
        <w:t>дельный вес</w:t>
      </w:r>
      <w:r w:rsidR="0005313A" w:rsidRPr="006D3159">
        <w:rPr>
          <w:color w:val="000000" w:themeColor="text1"/>
        </w:rPr>
        <w:t xml:space="preserve"> (доля)</w:t>
      </w:r>
      <w:r w:rsidR="00E428C1" w:rsidRPr="006D3159">
        <w:rPr>
          <w:color w:val="000000" w:themeColor="text1"/>
        </w:rPr>
        <w:t xml:space="preserve"> каждого</w:t>
      </w:r>
      <w:r w:rsidR="008412C6" w:rsidRPr="006D3159">
        <w:rPr>
          <w:color w:val="000000" w:themeColor="text1"/>
        </w:rPr>
        <w:t xml:space="preserve"> индекса </w:t>
      </w:r>
      <w:r w:rsidR="00E428C1" w:rsidRPr="006D3159">
        <w:rPr>
          <w:color w:val="000000" w:themeColor="text1"/>
        </w:rPr>
        <w:t>в общей начальной цене (стоимости) работ и услуг по всем Лотам спецификации</w:t>
      </w:r>
      <w:r w:rsidR="008412C6" w:rsidRPr="006D3159">
        <w:rPr>
          <w:color w:val="000000" w:themeColor="text1"/>
        </w:rPr>
        <w:t>;</w:t>
      </w:r>
    </w:p>
    <w:p w14:paraId="460E13F1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</w:t>
      </w:r>
      <w:r w:rsidR="008412C6" w:rsidRPr="006D3159">
        <w:rPr>
          <w:color w:val="000000" w:themeColor="text1"/>
        </w:rPr>
        <w:t>ачальное</w:t>
      </w:r>
      <w:r w:rsidR="00E428C1" w:rsidRPr="006D3159">
        <w:rPr>
          <w:color w:val="000000" w:themeColor="text1"/>
        </w:rPr>
        <w:t xml:space="preserve"> (максимальное)</w:t>
      </w:r>
      <w:r w:rsidR="008412C6" w:rsidRPr="006D3159">
        <w:rPr>
          <w:color w:val="000000" w:themeColor="text1"/>
        </w:rPr>
        <w:t xml:space="preserve"> значение индекса, заданное </w:t>
      </w:r>
      <w:r w:rsidR="006D6184" w:rsidRPr="006D3159">
        <w:rPr>
          <w:color w:val="000000" w:themeColor="text1"/>
        </w:rPr>
        <w:t>З</w:t>
      </w:r>
      <w:r w:rsidR="008412C6" w:rsidRPr="006D3159">
        <w:rPr>
          <w:color w:val="000000" w:themeColor="text1"/>
        </w:rPr>
        <w:t xml:space="preserve">аказчиком; </w:t>
      </w:r>
    </w:p>
    <w:p w14:paraId="251FD3C1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т</w:t>
      </w:r>
      <w:r w:rsidR="008412C6" w:rsidRPr="006D3159">
        <w:rPr>
          <w:color w:val="000000" w:themeColor="text1"/>
        </w:rPr>
        <w:t>екущее л</w:t>
      </w:r>
      <w:r w:rsidRPr="006D3159">
        <w:rPr>
          <w:color w:val="000000" w:themeColor="text1"/>
        </w:rPr>
        <w:t>учшее значение индекса по каждому</w:t>
      </w:r>
      <w:r w:rsidR="008412C6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Лоту</w:t>
      </w:r>
      <w:r w:rsidR="00E428C1" w:rsidRPr="006D3159">
        <w:rPr>
          <w:color w:val="000000" w:themeColor="text1"/>
        </w:rPr>
        <w:t xml:space="preserve"> спецификации</w:t>
      </w:r>
      <w:r w:rsidR="008412C6" w:rsidRPr="006D3159">
        <w:rPr>
          <w:color w:val="000000" w:themeColor="text1"/>
        </w:rPr>
        <w:t>;</w:t>
      </w:r>
    </w:p>
    <w:p w14:paraId="510B465D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т</w:t>
      </w:r>
      <w:r w:rsidR="008412C6" w:rsidRPr="006D3159">
        <w:rPr>
          <w:color w:val="000000" w:themeColor="text1"/>
        </w:rPr>
        <w:t>еку</w:t>
      </w:r>
      <w:r w:rsidRPr="006D3159">
        <w:rPr>
          <w:color w:val="000000" w:themeColor="text1"/>
        </w:rPr>
        <w:t>щее значение индекса, поданное У</w:t>
      </w:r>
      <w:r w:rsidR="008412C6" w:rsidRPr="006D3159">
        <w:rPr>
          <w:color w:val="000000" w:themeColor="text1"/>
        </w:rPr>
        <w:t>частником;</w:t>
      </w:r>
    </w:p>
    <w:p w14:paraId="389740EB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</w:t>
      </w:r>
      <w:r w:rsidR="008412C6" w:rsidRPr="006D3159">
        <w:rPr>
          <w:color w:val="000000" w:themeColor="text1"/>
        </w:rPr>
        <w:t>нопку «Сделать шаг»;</w:t>
      </w:r>
    </w:p>
    <w:p w14:paraId="1DA236C3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</w:t>
      </w:r>
      <w:r w:rsidR="008412C6" w:rsidRPr="006D3159">
        <w:rPr>
          <w:color w:val="000000" w:themeColor="text1"/>
        </w:rPr>
        <w:t>ремя последнего изменения значения индекса каким-либо из Участников;</w:t>
      </w:r>
    </w:p>
    <w:p w14:paraId="731BA3F0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</w:t>
      </w:r>
      <w:r w:rsidR="008412C6" w:rsidRPr="006D3159">
        <w:rPr>
          <w:color w:val="000000" w:themeColor="text1"/>
        </w:rPr>
        <w:t>оличество сд</w:t>
      </w:r>
      <w:r w:rsidRPr="006D3159">
        <w:rPr>
          <w:color w:val="000000" w:themeColor="text1"/>
        </w:rPr>
        <w:t>еланных всеми Участниками шагов</w:t>
      </w:r>
      <w:r w:rsidR="006D6184" w:rsidRPr="006D3159">
        <w:rPr>
          <w:color w:val="000000" w:themeColor="text1"/>
        </w:rPr>
        <w:t>;</w:t>
      </w:r>
    </w:p>
    <w:p w14:paraId="066D2ADF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изменение (снижение) начального</w:t>
      </w:r>
      <w:r w:rsidR="005E452B" w:rsidRPr="006D3159">
        <w:rPr>
          <w:color w:val="000000" w:themeColor="text1"/>
        </w:rPr>
        <w:t xml:space="preserve"> (максимального)</w:t>
      </w:r>
      <w:r w:rsidR="008412C6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значения индекса</w:t>
      </w:r>
      <w:r w:rsidR="008412C6" w:rsidRPr="006D3159">
        <w:rPr>
          <w:color w:val="000000" w:themeColor="text1"/>
        </w:rPr>
        <w:t>;</w:t>
      </w:r>
    </w:p>
    <w:p w14:paraId="25126A15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р</w:t>
      </w:r>
      <w:r w:rsidR="008412C6" w:rsidRPr="006D3159">
        <w:rPr>
          <w:color w:val="000000" w:themeColor="text1"/>
        </w:rPr>
        <w:t xml:space="preserve">асчетное время завершения </w:t>
      </w:r>
      <w:r w:rsidR="007A3207" w:rsidRPr="006D3159">
        <w:rPr>
          <w:color w:val="000000" w:themeColor="text1"/>
        </w:rPr>
        <w:t>П</w:t>
      </w:r>
      <w:r w:rsidR="008412C6" w:rsidRPr="006D3159">
        <w:rPr>
          <w:color w:val="000000" w:themeColor="text1"/>
        </w:rPr>
        <w:t>ереторжки (с учетом срока продления)</w:t>
      </w:r>
      <w:r w:rsidR="00FA6E17" w:rsidRPr="006D3159">
        <w:rPr>
          <w:color w:val="000000" w:themeColor="text1"/>
        </w:rPr>
        <w:t>.</w:t>
      </w:r>
    </w:p>
    <w:p w14:paraId="4E7C5C87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 ходе Переторжки Заказчик видит в Системе:</w:t>
      </w:r>
    </w:p>
    <w:p w14:paraId="13F68A07" w14:textId="77777777" w:rsidR="00E428C1" w:rsidRPr="006D3159" w:rsidRDefault="00E428C1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общую начальную (максимальную) </w:t>
      </w:r>
      <w:r w:rsidR="001F2AF7" w:rsidRPr="006D3159">
        <w:rPr>
          <w:color w:val="000000" w:themeColor="text1"/>
        </w:rPr>
        <w:t>стоимость по</w:t>
      </w:r>
      <w:r w:rsidRPr="006D3159">
        <w:rPr>
          <w:color w:val="000000" w:themeColor="text1"/>
        </w:rPr>
        <w:t xml:space="preserve"> всем Лотам спецификации, состоящую из общей начальной (максимальной) стоимости работ и услуг по всем Лотам спецификации и общей начальной (максимальной) стоимости материалов, необходимых для выполнения работ и оказании услуг по всем Лотам спецификации;</w:t>
      </w:r>
    </w:p>
    <w:p w14:paraId="7419DFFE" w14:textId="77777777" w:rsidR="008412C6" w:rsidRPr="006D3159" w:rsidRDefault="00795092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общую стоимость лучшего Предложения от одного из Участников</w:t>
      </w:r>
      <w:r w:rsidR="007A3207" w:rsidRPr="006D3159">
        <w:rPr>
          <w:color w:val="000000" w:themeColor="text1"/>
        </w:rPr>
        <w:t>.</w:t>
      </w:r>
    </w:p>
    <w:p w14:paraId="1FB30EFB" w14:textId="77777777" w:rsidR="008412C6" w:rsidRPr="006D3159" w:rsidRDefault="00795092" w:rsidP="009666D2">
      <w:pPr>
        <w:pStyle w:val="Default"/>
        <w:tabs>
          <w:tab w:val="left" w:pos="851"/>
          <w:tab w:val="left" w:pos="1418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П</w:t>
      </w:r>
      <w:r w:rsidR="008412C6" w:rsidRPr="006D3159">
        <w:rPr>
          <w:color w:val="000000" w:themeColor="text1"/>
        </w:rPr>
        <w:t>о каждо</w:t>
      </w:r>
      <w:r w:rsidRPr="006D3159">
        <w:rPr>
          <w:color w:val="000000" w:themeColor="text1"/>
        </w:rPr>
        <w:t>му</w:t>
      </w:r>
      <w:r w:rsidR="008412C6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Лоту</w:t>
      </w:r>
      <w:r w:rsidR="008412C6" w:rsidRPr="006D3159">
        <w:rPr>
          <w:color w:val="000000" w:themeColor="text1"/>
        </w:rPr>
        <w:t xml:space="preserve"> спецификации:</w:t>
      </w:r>
    </w:p>
    <w:p w14:paraId="335288D4" w14:textId="77777777" w:rsidR="00FA6E17" w:rsidRPr="006D3159" w:rsidRDefault="00FA6E17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наименование работ (услуг);</w:t>
      </w:r>
    </w:p>
    <w:p w14:paraId="0057F819" w14:textId="77777777" w:rsidR="00FA6E17" w:rsidRPr="006D3159" w:rsidRDefault="00E428C1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удельный вес каждого индекса в общей начальной цене (стоимости) работ и услуг по всем Лотам спецификации</w:t>
      </w:r>
      <w:r w:rsidR="00FA6E17" w:rsidRPr="006D3159">
        <w:rPr>
          <w:color w:val="000000" w:themeColor="text1"/>
        </w:rPr>
        <w:t>;</w:t>
      </w:r>
    </w:p>
    <w:p w14:paraId="49D58AB5" w14:textId="77777777" w:rsidR="00FA6E17" w:rsidRPr="006D3159" w:rsidRDefault="00FA6E17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начальное</w:t>
      </w:r>
      <w:r w:rsidR="00E428C1" w:rsidRPr="006D3159">
        <w:rPr>
          <w:color w:val="000000" w:themeColor="text1"/>
        </w:rPr>
        <w:t xml:space="preserve"> (максимальное)</w:t>
      </w:r>
      <w:r w:rsidRPr="006D3159">
        <w:rPr>
          <w:color w:val="000000" w:themeColor="text1"/>
        </w:rPr>
        <w:t xml:space="preserve"> значение</w:t>
      </w:r>
      <w:r w:rsidR="00E428C1" w:rsidRPr="006D3159">
        <w:rPr>
          <w:color w:val="000000" w:themeColor="text1"/>
        </w:rPr>
        <w:t xml:space="preserve"> каждого</w:t>
      </w:r>
      <w:r w:rsidRPr="006D3159">
        <w:rPr>
          <w:color w:val="000000" w:themeColor="text1"/>
        </w:rPr>
        <w:t xml:space="preserve"> индекса, заданное </w:t>
      </w:r>
      <w:r w:rsidR="00E428C1" w:rsidRPr="006D3159">
        <w:rPr>
          <w:color w:val="000000" w:themeColor="text1"/>
        </w:rPr>
        <w:t>З</w:t>
      </w:r>
      <w:r w:rsidRPr="006D3159">
        <w:rPr>
          <w:color w:val="000000" w:themeColor="text1"/>
        </w:rPr>
        <w:t xml:space="preserve">аказчиком; </w:t>
      </w:r>
    </w:p>
    <w:p w14:paraId="2037215E" w14:textId="77777777" w:rsidR="00FA6E17" w:rsidRPr="006D3159" w:rsidRDefault="00FA6E17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текущее лучшее значение индекса по каждому Лоту</w:t>
      </w:r>
      <w:r w:rsidR="00E428C1" w:rsidRPr="006D3159">
        <w:rPr>
          <w:color w:val="000000" w:themeColor="text1"/>
        </w:rPr>
        <w:t xml:space="preserve"> спецификации</w:t>
      </w:r>
      <w:r w:rsidRPr="006D3159">
        <w:rPr>
          <w:color w:val="000000" w:themeColor="text1"/>
        </w:rPr>
        <w:t>;</w:t>
      </w:r>
    </w:p>
    <w:p w14:paraId="7E07CC51" w14:textId="77777777" w:rsidR="00FA6E17" w:rsidRPr="006D3159" w:rsidRDefault="00FA6E17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время последнего изменения значения индекса каким-либо из Участников;</w:t>
      </w:r>
    </w:p>
    <w:p w14:paraId="0C362FF9" w14:textId="77777777" w:rsidR="00FA6E17" w:rsidRPr="006D3159" w:rsidRDefault="00FA6E17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количество сделанных всеми Участниками шагов;</w:t>
      </w:r>
    </w:p>
    <w:p w14:paraId="15DB1058" w14:textId="77777777" w:rsidR="00FA6E17" w:rsidRPr="006D3159" w:rsidRDefault="00FA6E17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изменение (снижение) начального</w:t>
      </w:r>
      <w:r w:rsidR="005E452B" w:rsidRPr="006D3159">
        <w:rPr>
          <w:color w:val="000000" w:themeColor="text1"/>
        </w:rPr>
        <w:t xml:space="preserve"> (максимального)</w:t>
      </w:r>
      <w:r w:rsidRPr="006D3159">
        <w:rPr>
          <w:color w:val="000000" w:themeColor="text1"/>
        </w:rPr>
        <w:t xml:space="preserve"> значения индекса;</w:t>
      </w:r>
    </w:p>
    <w:p w14:paraId="100EABE1" w14:textId="77777777" w:rsidR="008412C6" w:rsidRPr="006D3159" w:rsidRDefault="00FA6E17" w:rsidP="009666D2">
      <w:pPr>
        <w:pStyle w:val="Default"/>
        <w:numPr>
          <w:ilvl w:val="1"/>
          <w:numId w:val="165"/>
        </w:numPr>
        <w:tabs>
          <w:tab w:val="left" w:pos="851"/>
          <w:tab w:val="left" w:pos="1560"/>
        </w:tabs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расчетное время завершения переторжки (с учетом срока продления).</w:t>
      </w:r>
    </w:p>
    <w:p w14:paraId="1DE49B26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Срок продления Переторжки является фиксированным значением и равен 10 (десяти) минутам.</w:t>
      </w:r>
    </w:p>
    <w:p w14:paraId="6620D46C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Устанавливается </w:t>
      </w:r>
      <w:r w:rsidR="00162DE4" w:rsidRPr="006D3159">
        <w:rPr>
          <w:color w:val="000000" w:themeColor="text1"/>
        </w:rPr>
        <w:t xml:space="preserve">предельное значение индекса </w:t>
      </w:r>
      <w:r w:rsidRPr="006D3159">
        <w:rPr>
          <w:color w:val="000000" w:themeColor="text1"/>
        </w:rPr>
        <w:t>в размере 10% от на</w:t>
      </w:r>
      <w:r w:rsidR="00FA6E17" w:rsidRPr="006D3159">
        <w:rPr>
          <w:color w:val="000000" w:themeColor="text1"/>
        </w:rPr>
        <w:t>чального</w:t>
      </w:r>
      <w:r w:rsidR="00E428C1" w:rsidRPr="006D3159">
        <w:rPr>
          <w:color w:val="000000" w:themeColor="text1"/>
        </w:rPr>
        <w:t xml:space="preserve"> (максимального)</w:t>
      </w:r>
      <w:r w:rsidR="00FA6E17" w:rsidRPr="006D3159">
        <w:rPr>
          <w:color w:val="000000" w:themeColor="text1"/>
        </w:rPr>
        <w:t xml:space="preserve"> значения индекса по каждому</w:t>
      </w:r>
      <w:r w:rsidRPr="006D3159">
        <w:rPr>
          <w:color w:val="000000" w:themeColor="text1"/>
        </w:rPr>
        <w:t xml:space="preserve"> </w:t>
      </w:r>
      <w:r w:rsidR="00FA6E17" w:rsidRPr="006D3159">
        <w:rPr>
          <w:color w:val="000000" w:themeColor="text1"/>
        </w:rPr>
        <w:t>Лоту</w:t>
      </w:r>
      <w:r w:rsidR="00E428C1" w:rsidRPr="006D3159">
        <w:rPr>
          <w:color w:val="000000" w:themeColor="text1"/>
        </w:rPr>
        <w:t xml:space="preserve"> специф</w:t>
      </w:r>
      <w:r w:rsidR="007A3207" w:rsidRPr="006D3159">
        <w:rPr>
          <w:color w:val="000000" w:themeColor="text1"/>
        </w:rPr>
        <w:t>и</w:t>
      </w:r>
      <w:r w:rsidR="00E428C1" w:rsidRPr="006D3159">
        <w:rPr>
          <w:color w:val="000000" w:themeColor="text1"/>
        </w:rPr>
        <w:t>кации</w:t>
      </w:r>
      <w:r w:rsidR="00DA18AE" w:rsidRPr="006D3159">
        <w:rPr>
          <w:color w:val="000000" w:themeColor="text1"/>
        </w:rPr>
        <w:t>, установленного Заказчиком</w:t>
      </w:r>
      <w:r w:rsidR="00162DE4" w:rsidRPr="006D3159">
        <w:rPr>
          <w:color w:val="000000" w:themeColor="text1"/>
        </w:rPr>
        <w:t>. В Переторжке предложение Участника по отдельному Лоту спецификации, размер которого ниже предельного значения индекса, не принимается</w:t>
      </w:r>
      <w:r w:rsidRPr="006D3159">
        <w:rPr>
          <w:color w:val="000000" w:themeColor="text1"/>
        </w:rPr>
        <w:t>.</w:t>
      </w:r>
    </w:p>
    <w:p w14:paraId="57997D60" w14:textId="4BB8FC4C" w:rsidR="008D6B73" w:rsidRPr="006D3159" w:rsidRDefault="008D6B73" w:rsidP="000418AA">
      <w:pPr>
        <w:pStyle w:val="Default"/>
        <w:tabs>
          <w:tab w:val="left" w:pos="851"/>
          <w:tab w:val="left" w:pos="1418"/>
          <w:tab w:val="left" w:pos="1560"/>
        </w:tabs>
        <w:ind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Оператор </w:t>
      </w:r>
      <w:r w:rsidR="00963168" w:rsidRPr="006D3159">
        <w:rPr>
          <w:color w:val="000000" w:themeColor="text1"/>
        </w:rPr>
        <w:t>до публикации извещения о проведении процедуры</w:t>
      </w:r>
      <w:r w:rsidRPr="006D3159">
        <w:rPr>
          <w:color w:val="000000" w:themeColor="text1"/>
        </w:rPr>
        <w:t xml:space="preserve"> на основании письменного заявления Заказчика вправе изменить размер предельного значения индекса.  </w:t>
      </w:r>
    </w:p>
    <w:p w14:paraId="1482285A" w14:textId="77777777" w:rsidR="008412C6" w:rsidRPr="006D3159" w:rsidRDefault="008412C6" w:rsidP="009666D2">
      <w:pPr>
        <w:pStyle w:val="Default"/>
        <w:numPr>
          <w:ilvl w:val="1"/>
          <w:numId w:val="22"/>
        </w:numPr>
        <w:tabs>
          <w:tab w:val="left" w:pos="851"/>
          <w:tab w:val="left" w:pos="1418"/>
          <w:tab w:val="left" w:pos="1560"/>
        </w:tabs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lastRenderedPageBreak/>
        <w:t xml:space="preserve">Дополнительная Переторжка по Конкурентному листу </w:t>
      </w:r>
      <w:r w:rsidR="00FA6E17" w:rsidRPr="006D3159">
        <w:rPr>
          <w:color w:val="000000" w:themeColor="text1"/>
        </w:rPr>
        <w:t xml:space="preserve">с </w:t>
      </w:r>
      <w:r w:rsidRPr="006D3159">
        <w:rPr>
          <w:color w:val="000000" w:themeColor="text1"/>
        </w:rPr>
        <w:t>индексами не предоставляется.</w:t>
      </w:r>
    </w:p>
    <w:p w14:paraId="6052B47F" w14:textId="77777777" w:rsidR="008412C6" w:rsidRPr="006D3159" w:rsidRDefault="008412C6" w:rsidP="009666D2">
      <w:pPr>
        <w:pStyle w:val="Default"/>
        <w:tabs>
          <w:tab w:val="left" w:pos="851"/>
          <w:tab w:val="left" w:pos="1418"/>
          <w:tab w:val="left" w:pos="1560"/>
        </w:tabs>
        <w:ind w:left="1189"/>
        <w:jc w:val="both"/>
        <w:rPr>
          <w:color w:val="000000" w:themeColor="text1"/>
        </w:rPr>
      </w:pPr>
    </w:p>
    <w:p w14:paraId="5FE367FE" w14:textId="77777777" w:rsidR="003E4443" w:rsidRPr="006D3159" w:rsidRDefault="003E4443" w:rsidP="003E4443">
      <w:pPr>
        <w:pStyle w:val="1"/>
        <w:numPr>
          <w:ilvl w:val="0"/>
          <w:numId w:val="0"/>
        </w:numPr>
        <w:spacing w:before="120" w:after="120"/>
        <w:jc w:val="center"/>
        <w:rPr>
          <w:rFonts w:ascii="Times New Roman" w:hAnsi="Times New Roman"/>
          <w:color w:val="000000" w:themeColor="text1"/>
        </w:rPr>
      </w:pPr>
      <w:bookmarkStart w:id="534" w:name="_Toc44944866"/>
      <w:r w:rsidRPr="006D3159">
        <w:rPr>
          <w:rFonts w:ascii="Times New Roman" w:hAnsi="Times New Roman"/>
          <w:color w:val="000000" w:themeColor="text1"/>
        </w:rPr>
        <w:t>11. Запрос предложений</w:t>
      </w:r>
      <w:r w:rsidR="00125381" w:rsidRPr="006D3159">
        <w:rPr>
          <w:rFonts w:ascii="Times New Roman" w:hAnsi="Times New Roman"/>
          <w:color w:val="000000" w:themeColor="text1"/>
        </w:rPr>
        <w:t xml:space="preserve"> в Секторе Корпоративные закупки</w:t>
      </w:r>
      <w:bookmarkEnd w:id="534"/>
    </w:p>
    <w:p w14:paraId="32195EC8" w14:textId="63CDC471" w:rsidR="00FD5E75" w:rsidRPr="006D3159" w:rsidRDefault="00B055E9" w:rsidP="00FD5E75">
      <w:pPr>
        <w:pStyle w:val="af1"/>
        <w:numPr>
          <w:ilvl w:val="1"/>
          <w:numId w:val="52"/>
        </w:numPr>
        <w:tabs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Процедура проведения Запроса предложений регулируется в </w:t>
      </w:r>
      <w:r w:rsidR="00F7178B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порядке, предусмотренном </w:t>
      </w:r>
      <w:r w:rsidR="00FD5E75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пунктами </w:t>
      </w:r>
      <w:r w:rsidR="00A75D41" w:rsidRPr="000418AA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fldChar w:fldCharType="begin"/>
      </w:r>
      <w:r w:rsidR="00A75D4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instrText xml:space="preserve"> REF _Ref449087082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instrText xml:space="preserve"> \* MERGEFORMAT </w:instrText>
      </w:r>
      <w:r w:rsidR="00A75D41" w:rsidRPr="000418AA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</w:r>
      <w:r w:rsidR="00A75D41" w:rsidRPr="000418AA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10.1</w:t>
      </w:r>
      <w:r w:rsidR="00A75D41" w:rsidRPr="000418AA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fldChar w:fldCharType="end"/>
      </w:r>
      <w:r w:rsidR="00FD5E75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- </w:t>
      </w:r>
      <w:r w:rsidR="00C4546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10.</w:t>
      </w:r>
      <w:r w:rsidR="007A3207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4</w:t>
      </w:r>
      <w:r w:rsidR="008F26D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3</w:t>
      </w:r>
      <w:r w:rsidR="007A3207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F7178B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Правил.</w:t>
      </w:r>
    </w:p>
    <w:p w14:paraId="1255DA87" w14:textId="77777777" w:rsidR="00467165" w:rsidRPr="006D3159" w:rsidRDefault="00467165" w:rsidP="00A50002">
      <w:pPr>
        <w:pStyle w:val="af1"/>
        <w:tabs>
          <w:tab w:val="left" w:pos="1418"/>
          <w:tab w:val="left" w:pos="1701"/>
        </w:tabs>
        <w:spacing w:before="60" w:after="60"/>
        <w:ind w:left="1189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2AD258B" w14:textId="541BB419" w:rsidR="00FD5E75" w:rsidRPr="006D3159" w:rsidRDefault="00FD5E75" w:rsidP="006769F4">
      <w:pPr>
        <w:pStyle w:val="1"/>
        <w:numPr>
          <w:ilvl w:val="0"/>
          <w:numId w:val="52"/>
        </w:numPr>
        <w:spacing w:before="0"/>
        <w:ind w:left="601" w:hanging="601"/>
        <w:jc w:val="center"/>
        <w:rPr>
          <w:color w:val="000000" w:themeColor="text1"/>
          <w:shd w:val="clear" w:color="auto" w:fill="FFFFFF"/>
        </w:rPr>
      </w:pPr>
      <w:bookmarkStart w:id="535" w:name="_Toc44944867"/>
      <w:r w:rsidRPr="006D3159">
        <w:rPr>
          <w:color w:val="000000" w:themeColor="text1"/>
          <w:shd w:val="clear" w:color="auto" w:fill="FFFFFF"/>
        </w:rPr>
        <w:t>С</w:t>
      </w:r>
      <w:r w:rsidR="00275595" w:rsidRPr="006D3159">
        <w:rPr>
          <w:color w:val="000000" w:themeColor="text1"/>
          <w:shd w:val="clear" w:color="auto" w:fill="FFFFFF"/>
        </w:rPr>
        <w:t xml:space="preserve">опоставление коммерческих </w:t>
      </w:r>
      <w:r w:rsidRPr="006D3159">
        <w:rPr>
          <w:color w:val="000000" w:themeColor="text1"/>
          <w:shd w:val="clear" w:color="auto" w:fill="FFFFFF"/>
        </w:rPr>
        <w:t>предложений в Секторе Корпоративные закупки</w:t>
      </w:r>
      <w:bookmarkEnd w:id="535"/>
    </w:p>
    <w:p w14:paraId="4785F753" w14:textId="67F6183D" w:rsidR="00FD5E75" w:rsidRPr="006D3159" w:rsidRDefault="00FD5E75" w:rsidP="006769F4">
      <w:pPr>
        <w:pStyle w:val="af1"/>
        <w:tabs>
          <w:tab w:val="left" w:pos="1418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12.1.</w:t>
      </w: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ab/>
        <w:t>Процедура проведения С</w:t>
      </w:r>
      <w:r w:rsidR="00275595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опоставлени</w:t>
      </w:r>
      <w:r w:rsidR="00A1150A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я</w:t>
      </w:r>
      <w:r w:rsidR="00275595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 коммерческих </w:t>
      </w: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предложений регулируется в порядке, предусмотренном пунктами </w:t>
      </w:r>
      <w:r w:rsidR="00A75D41" w:rsidRPr="000418AA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fldChar w:fldCharType="begin"/>
      </w:r>
      <w:r w:rsidR="00A75D4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instrText xml:space="preserve"> REF _Ref449087082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instrText xml:space="preserve"> \* MERGEFORMAT </w:instrText>
      </w:r>
      <w:r w:rsidR="00A75D41" w:rsidRPr="000418AA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</w:r>
      <w:r w:rsidR="00A75D41" w:rsidRPr="000418AA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10.1</w:t>
      </w:r>
      <w:r w:rsidR="00A75D41" w:rsidRPr="000418AA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fldChar w:fldCharType="end"/>
      </w:r>
      <w:r w:rsidR="00A75D4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- </w:t>
      </w:r>
      <w:r w:rsidR="007077C9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1</w:t>
      </w:r>
      <w:r w:rsidR="00C40874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0.</w:t>
      </w:r>
      <w:r w:rsidR="00DF0BF0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19</w:t>
      </w:r>
      <w:r w:rsidR="00A75D41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Правил.</w:t>
      </w:r>
    </w:p>
    <w:p w14:paraId="796DFCF9" w14:textId="77777777" w:rsidR="003F28E0" w:rsidRPr="006D3159" w:rsidRDefault="00FD5E75" w:rsidP="006769F4">
      <w:pPr>
        <w:pStyle w:val="1"/>
        <w:numPr>
          <w:ilvl w:val="0"/>
          <w:numId w:val="0"/>
        </w:numPr>
        <w:spacing w:before="120" w:after="120"/>
        <w:jc w:val="center"/>
        <w:rPr>
          <w:rFonts w:ascii="Times New Roman" w:hAnsi="Times New Roman"/>
          <w:color w:val="000000" w:themeColor="text1"/>
        </w:rPr>
      </w:pPr>
      <w:bookmarkStart w:id="536" w:name="_Toc420055803"/>
      <w:bookmarkStart w:id="537" w:name="_Toc420055900"/>
      <w:bookmarkStart w:id="538" w:name="_Toc420056378"/>
      <w:bookmarkStart w:id="539" w:name="_Toc420055804"/>
      <w:bookmarkStart w:id="540" w:name="_Toc420055901"/>
      <w:bookmarkStart w:id="541" w:name="_Toc420056379"/>
      <w:bookmarkStart w:id="542" w:name="_Toc420055805"/>
      <w:bookmarkStart w:id="543" w:name="_Toc420055902"/>
      <w:bookmarkStart w:id="544" w:name="_Toc420056380"/>
      <w:bookmarkStart w:id="545" w:name="_Toc420055806"/>
      <w:bookmarkStart w:id="546" w:name="_Toc420055903"/>
      <w:bookmarkStart w:id="547" w:name="_Toc420056381"/>
      <w:bookmarkStart w:id="548" w:name="_Toc420055807"/>
      <w:bookmarkStart w:id="549" w:name="_Toc420055904"/>
      <w:bookmarkStart w:id="550" w:name="_Toc420056382"/>
      <w:bookmarkStart w:id="551" w:name="_Toc420055808"/>
      <w:bookmarkStart w:id="552" w:name="_Toc420055905"/>
      <w:bookmarkStart w:id="553" w:name="_Toc420056383"/>
      <w:bookmarkStart w:id="554" w:name="_Toc420055809"/>
      <w:bookmarkStart w:id="555" w:name="_Toc420055906"/>
      <w:bookmarkStart w:id="556" w:name="_Toc420056384"/>
      <w:bookmarkStart w:id="557" w:name="_Toc420055810"/>
      <w:bookmarkStart w:id="558" w:name="_Toc420055907"/>
      <w:bookmarkStart w:id="559" w:name="_Toc420056385"/>
      <w:bookmarkStart w:id="560" w:name="_Toc420055811"/>
      <w:bookmarkStart w:id="561" w:name="_Toc420055908"/>
      <w:bookmarkStart w:id="562" w:name="_Toc420056386"/>
      <w:bookmarkStart w:id="563" w:name="_Toc420055812"/>
      <w:bookmarkStart w:id="564" w:name="_Toc420055909"/>
      <w:bookmarkStart w:id="565" w:name="_Toc420056387"/>
      <w:bookmarkStart w:id="566" w:name="_Toc420055813"/>
      <w:bookmarkStart w:id="567" w:name="_Toc420055910"/>
      <w:bookmarkStart w:id="568" w:name="_Toc420056388"/>
      <w:bookmarkStart w:id="569" w:name="_Toc420055814"/>
      <w:bookmarkStart w:id="570" w:name="_Toc420055911"/>
      <w:bookmarkStart w:id="571" w:name="_Toc420056389"/>
      <w:bookmarkStart w:id="572" w:name="_Toc420055815"/>
      <w:bookmarkStart w:id="573" w:name="_Toc420055912"/>
      <w:bookmarkStart w:id="574" w:name="_Toc420056390"/>
      <w:bookmarkStart w:id="575" w:name="_Toc420055816"/>
      <w:bookmarkStart w:id="576" w:name="_Toc420055913"/>
      <w:bookmarkStart w:id="577" w:name="_Toc420056391"/>
      <w:bookmarkStart w:id="578" w:name="_Toc420055817"/>
      <w:bookmarkStart w:id="579" w:name="_Toc420055914"/>
      <w:bookmarkStart w:id="580" w:name="_Toc420056392"/>
      <w:bookmarkStart w:id="581" w:name="_Toc420055818"/>
      <w:bookmarkStart w:id="582" w:name="_Toc420055915"/>
      <w:bookmarkStart w:id="583" w:name="_Toc420056393"/>
      <w:bookmarkStart w:id="584" w:name="_Toc420055819"/>
      <w:bookmarkStart w:id="585" w:name="_Toc420055916"/>
      <w:bookmarkStart w:id="586" w:name="_Toc420056394"/>
      <w:bookmarkStart w:id="587" w:name="_Toc420055820"/>
      <w:bookmarkStart w:id="588" w:name="_Toc420055917"/>
      <w:bookmarkStart w:id="589" w:name="_Toc420056395"/>
      <w:bookmarkStart w:id="590" w:name="_Toc420055821"/>
      <w:bookmarkStart w:id="591" w:name="_Toc420055918"/>
      <w:bookmarkStart w:id="592" w:name="_Toc420056396"/>
      <w:bookmarkStart w:id="593" w:name="_Toc420055822"/>
      <w:bookmarkStart w:id="594" w:name="_Toc420055919"/>
      <w:bookmarkStart w:id="595" w:name="_Toc420056397"/>
      <w:bookmarkStart w:id="596" w:name="_Toc420055823"/>
      <w:bookmarkStart w:id="597" w:name="_Toc420055920"/>
      <w:bookmarkStart w:id="598" w:name="_Toc420056398"/>
      <w:bookmarkStart w:id="599" w:name="_Toc253671220"/>
      <w:bookmarkStart w:id="600" w:name="_Toc253671309"/>
      <w:bookmarkStart w:id="601" w:name="_Toc253671431"/>
      <w:bookmarkStart w:id="602" w:name="_Toc253671706"/>
      <w:bookmarkStart w:id="603" w:name="_Toc253671221"/>
      <w:bookmarkStart w:id="604" w:name="_Toc253671310"/>
      <w:bookmarkStart w:id="605" w:name="_Toc253671432"/>
      <w:bookmarkStart w:id="606" w:name="_Toc253671707"/>
      <w:bookmarkStart w:id="607" w:name="_Toc257724698"/>
      <w:bookmarkStart w:id="608" w:name="_Toc44944868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r w:rsidRPr="006D3159">
        <w:rPr>
          <w:rFonts w:ascii="Times New Roman" w:hAnsi="Times New Roman"/>
          <w:color w:val="000000" w:themeColor="text1"/>
        </w:rPr>
        <w:t xml:space="preserve">13. </w:t>
      </w:r>
      <w:r w:rsidR="003F28E0" w:rsidRPr="006D3159">
        <w:rPr>
          <w:rFonts w:ascii="Times New Roman" w:hAnsi="Times New Roman"/>
          <w:color w:val="000000" w:themeColor="text1"/>
        </w:rPr>
        <w:t xml:space="preserve">Сектор </w:t>
      </w:r>
      <w:bookmarkEnd w:id="607"/>
      <w:r w:rsidR="003F28E0" w:rsidRPr="006D3159">
        <w:rPr>
          <w:rFonts w:ascii="Times New Roman" w:hAnsi="Times New Roman"/>
          <w:color w:val="000000" w:themeColor="text1"/>
        </w:rPr>
        <w:t>Биржевые продукты</w:t>
      </w:r>
      <w:bookmarkEnd w:id="608"/>
    </w:p>
    <w:p w14:paraId="0B8EDACA" w14:textId="77777777" w:rsidR="00F463E8" w:rsidRPr="006D3159" w:rsidRDefault="00F7178B" w:rsidP="006769F4">
      <w:pPr>
        <w:pStyle w:val="2"/>
        <w:numPr>
          <w:ilvl w:val="1"/>
          <w:numId w:val="127"/>
        </w:numPr>
        <w:tabs>
          <w:tab w:val="left" w:pos="1276"/>
        </w:tabs>
        <w:jc w:val="both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 w:rsidR="005323F9"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bookmarkStart w:id="609" w:name="_Toc44944869"/>
      <w:r w:rsidR="005323F9"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Общие требования дл</w:t>
      </w:r>
      <w:r w:rsidR="00F463E8"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 xml:space="preserve">я </w:t>
      </w:r>
      <w:r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проведения и/или участия в Торгах</w:t>
      </w:r>
      <w:r w:rsidR="005323F9"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:</w:t>
      </w:r>
      <w:bookmarkEnd w:id="609"/>
      <w:r w:rsidR="005323F9"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</w:p>
    <w:p w14:paraId="026C3474" w14:textId="77777777" w:rsidR="00F463E8" w:rsidRPr="006D3159" w:rsidRDefault="005323F9" w:rsidP="005323F9">
      <w:pPr>
        <w:pStyle w:val="af1"/>
        <w:numPr>
          <w:ilvl w:val="2"/>
          <w:numId w:val="127"/>
        </w:numPr>
        <w:tabs>
          <w:tab w:val="left" w:pos="1560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10" w:name="_Ref419899113"/>
      <w:r w:rsidRPr="006D3159">
        <w:rPr>
          <w:rFonts w:ascii="Times New Roman" w:hAnsi="Times New Roman"/>
          <w:color w:val="000000" w:themeColor="text1"/>
          <w:sz w:val="24"/>
          <w:szCs w:val="24"/>
        </w:rPr>
        <w:t>Клиенту необходимо представить Оператору д</w:t>
      </w:r>
      <w:r w:rsidR="00F463E8" w:rsidRPr="006D3159">
        <w:rPr>
          <w:rFonts w:ascii="Times New Roman" w:hAnsi="Times New Roman"/>
          <w:color w:val="000000" w:themeColor="text1"/>
          <w:sz w:val="24"/>
          <w:szCs w:val="24"/>
        </w:rPr>
        <w:t>окументы в соответствии с Приложением №1</w:t>
      </w:r>
      <w:r w:rsidR="002C5C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электронном виде (скан-копии)</w:t>
      </w:r>
      <w:r w:rsidR="00F463E8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610"/>
      <w:r w:rsidR="00F463E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C24FB0B" w14:textId="77777777" w:rsidR="00F463E8" w:rsidRPr="006D3159" w:rsidRDefault="005323F9" w:rsidP="005323F9">
      <w:pPr>
        <w:pStyle w:val="af1"/>
        <w:numPr>
          <w:ilvl w:val="2"/>
          <w:numId w:val="127"/>
        </w:numPr>
        <w:tabs>
          <w:tab w:val="left" w:pos="1560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11" w:name="_Ref419899114"/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Клиенту необходимо представить Оператору </w:t>
      </w:r>
      <w:r w:rsidR="00F463E8" w:rsidRPr="006D3159">
        <w:rPr>
          <w:rFonts w:ascii="Times New Roman" w:hAnsi="Times New Roman"/>
          <w:color w:val="000000" w:themeColor="text1"/>
          <w:sz w:val="24"/>
          <w:szCs w:val="24"/>
        </w:rPr>
        <w:t>Соглашение</w:t>
      </w:r>
      <w:r w:rsidR="002E297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 присоединении к настоящим Правилам и об обеспечении Заявки на участие в Торгах (далее – Соглашение)</w:t>
      </w:r>
      <w:r w:rsidR="00F463E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Договор в Секторе Биржевые продукты</w:t>
      </w:r>
      <w:r w:rsidR="002C5C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бумажном носителе</w:t>
      </w:r>
      <w:r w:rsidR="00F463E8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611"/>
    </w:p>
    <w:p w14:paraId="01BF919F" w14:textId="2777AB65" w:rsidR="00F463E8" w:rsidRPr="006D3159" w:rsidRDefault="00F463E8" w:rsidP="006769F4">
      <w:pPr>
        <w:pStyle w:val="af1"/>
        <w:numPr>
          <w:ilvl w:val="2"/>
          <w:numId w:val="127"/>
        </w:numPr>
        <w:tabs>
          <w:tab w:val="left" w:pos="1276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12" w:name="_Ref419899127"/>
      <w:r w:rsidRPr="006D3159">
        <w:rPr>
          <w:rFonts w:ascii="Times New Roman" w:hAnsi="Times New Roman"/>
          <w:color w:val="000000" w:themeColor="text1"/>
          <w:sz w:val="24"/>
          <w:szCs w:val="24"/>
        </w:rPr>
        <w:t>Для участия в Торгах до выполнения требований</w:t>
      </w:r>
      <w:r w:rsidR="00D2040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022653" w:rsidRPr="006D3159">
        <w:rPr>
          <w:rFonts w:ascii="Times New Roman" w:hAnsi="Times New Roman"/>
          <w:color w:val="000000" w:themeColor="text1"/>
          <w:sz w:val="24"/>
          <w:szCs w:val="24"/>
        </w:rPr>
        <w:t>п.</w: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984421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_Ref419899114 \r \h  \* MERGEFORMAT </w:instrTex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13.1.2</w: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Клиент </w:t>
      </w:r>
      <w:r w:rsidR="00EA1CA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обязан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пред</w:t>
      </w:r>
      <w:r w:rsidR="00EA1CA9" w:rsidRPr="006D3159">
        <w:rPr>
          <w:rFonts w:ascii="Times New Roman" w:hAnsi="Times New Roman"/>
          <w:color w:val="000000" w:themeColor="text1"/>
          <w:sz w:val="24"/>
          <w:szCs w:val="24"/>
        </w:rPr>
        <w:t>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ставить сканированные копии документов, указанных </w:t>
      </w:r>
      <w:r w:rsidR="0075645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п.п. 13.1.1, </w: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984421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_Ref419899114 \r \h  \* MERGEFORMAT </w:instrTex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13.1.2</w: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98442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Данный доступ предоставляется на 30 (тридцать) календарных дней с даты подтверждения регистрации</w:t>
      </w:r>
      <w:r w:rsidR="008A12CD" w:rsidRPr="006D3159">
        <w:rPr>
          <w:rFonts w:ascii="Times New Roman" w:hAnsi="Times New Roman"/>
          <w:color w:val="000000" w:themeColor="text1"/>
          <w:sz w:val="24"/>
          <w:szCs w:val="24"/>
        </w:rPr>
        <w:t>, если иной срок не указан в Системе,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по истечении которого необходимо выполнить требования </w:t>
      </w:r>
      <w:bookmarkEnd w:id="612"/>
      <w:r w:rsidR="001E517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п. </w: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984421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_Ref419899114 \r \h  \* MERGEFORMAT </w:instrTex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13.1.2</w: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2C5C9D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D4222D9" w14:textId="1FCDABAA" w:rsidR="00F463E8" w:rsidRPr="006D3159" w:rsidRDefault="00F463E8" w:rsidP="006769F4">
      <w:pPr>
        <w:pStyle w:val="af1"/>
        <w:numPr>
          <w:ilvl w:val="2"/>
          <w:numId w:val="127"/>
        </w:numPr>
        <w:tabs>
          <w:tab w:val="left" w:pos="1276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невыполнении требований п.</w:t>
      </w:r>
      <w:r w:rsidR="001E5174" w:rsidRPr="006D3159">
        <w:rPr>
          <w:rFonts w:ascii="Times New Roman" w:hAnsi="Times New Roman"/>
          <w:color w:val="000000" w:themeColor="text1"/>
          <w:sz w:val="24"/>
          <w:szCs w:val="24"/>
        </w:rPr>
        <w:t>п.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984421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_Ref419899113 \r \h  \* MERGEFORMAT </w:instrTex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13.1.1</w:t>
      </w:r>
      <w:r w:rsidR="00984421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984421" w:rsidRPr="006D3159">
        <w:rPr>
          <w:rFonts w:ascii="Times New Roman" w:hAnsi="Times New Roman"/>
          <w:color w:val="000000" w:themeColor="text1"/>
          <w:sz w:val="24"/>
          <w:szCs w:val="24"/>
        </w:rPr>
        <w:t>-</w:t>
      </w:r>
      <w:del w:id="613" w:author="Саржанов Руслан Рамисович" w:date="2020-04-16T19:27:00Z">
        <w:r w:rsidR="00984421" w:rsidRPr="000418AA" w:rsidDel="00064FBD">
          <w:rPr>
            <w:rFonts w:ascii="Times New Roman" w:hAnsi="Times New Roman"/>
            <w:color w:val="000000" w:themeColor="text1"/>
            <w:sz w:val="24"/>
            <w:szCs w:val="24"/>
          </w:rPr>
          <w:fldChar w:fldCharType="begin"/>
        </w:r>
        <w:r w:rsidR="00984421" w:rsidRPr="006D3159" w:rsidDel="00064FBD">
          <w:rPr>
            <w:rFonts w:ascii="Times New Roman" w:hAnsi="Times New Roman"/>
            <w:color w:val="000000" w:themeColor="text1"/>
            <w:sz w:val="24"/>
            <w:szCs w:val="24"/>
          </w:rPr>
          <w:delInstrText xml:space="preserve"> REF _Ref419899114 \r \h  \* MERGEFORMAT </w:delInstrText>
        </w:r>
        <w:r w:rsidR="00984421" w:rsidRPr="000418AA" w:rsidDel="00064FBD">
          <w:rPr>
            <w:rFonts w:ascii="Times New Roman" w:hAnsi="Times New Roman"/>
            <w:color w:val="000000" w:themeColor="text1"/>
            <w:sz w:val="24"/>
            <w:szCs w:val="24"/>
          </w:rPr>
        </w:r>
        <w:r w:rsidR="00984421" w:rsidRPr="000418AA" w:rsidDel="00064FBD">
          <w:rPr>
            <w:rFonts w:ascii="Times New Roman" w:hAnsi="Times New Roman"/>
            <w:color w:val="000000" w:themeColor="text1"/>
            <w:sz w:val="24"/>
            <w:szCs w:val="24"/>
          </w:rPr>
          <w:fldChar w:fldCharType="separate"/>
        </w:r>
        <w:r w:rsidR="00D610F2" w:rsidDel="00064FBD">
          <w:rPr>
            <w:rFonts w:ascii="Times New Roman" w:hAnsi="Times New Roman"/>
            <w:color w:val="000000" w:themeColor="text1"/>
            <w:sz w:val="24"/>
            <w:szCs w:val="24"/>
          </w:rPr>
          <w:delText>13.1.2</w:delText>
        </w:r>
        <w:r w:rsidR="00984421" w:rsidRPr="000418AA" w:rsidDel="00064FBD">
          <w:rPr>
            <w:rFonts w:ascii="Times New Roman" w:hAnsi="Times New Roman"/>
            <w:color w:val="000000" w:themeColor="text1"/>
            <w:sz w:val="24"/>
            <w:szCs w:val="24"/>
          </w:rPr>
          <w:fldChar w:fldCharType="end"/>
        </w:r>
      </w:del>
      <w:ins w:id="614" w:author="Саржанов Руслан Рамисович" w:date="2020-04-16T19:27:00Z">
        <w:r w:rsidR="00064FBD" w:rsidRPr="000418AA">
          <w:rPr>
            <w:rFonts w:ascii="Times New Roman" w:hAnsi="Times New Roman"/>
            <w:color w:val="000000" w:themeColor="text1"/>
            <w:sz w:val="24"/>
            <w:szCs w:val="24"/>
          </w:rPr>
          <w:fldChar w:fldCharType="begin"/>
        </w:r>
        <w:r w:rsidR="00064FBD" w:rsidRPr="006D3159">
          <w:rPr>
            <w:rFonts w:ascii="Times New Roman" w:hAnsi="Times New Roman"/>
            <w:color w:val="000000" w:themeColor="text1"/>
            <w:sz w:val="24"/>
            <w:szCs w:val="24"/>
          </w:rPr>
          <w:instrText xml:space="preserve"> REF _Ref419899114 \r \h  \* MERGEFORMAT </w:instrText>
        </w:r>
      </w:ins>
      <w:r w:rsidR="00064FBD" w:rsidRPr="000418AA">
        <w:rPr>
          <w:rFonts w:ascii="Times New Roman" w:hAnsi="Times New Roman"/>
          <w:color w:val="000000" w:themeColor="text1"/>
          <w:sz w:val="24"/>
          <w:szCs w:val="24"/>
        </w:rPr>
      </w:r>
      <w:ins w:id="615" w:author="Саржанов Руслан Рамисович" w:date="2020-04-16T19:27:00Z">
        <w:r w:rsidR="00064FBD" w:rsidRPr="000418AA">
          <w:rPr>
            <w:rFonts w:ascii="Times New Roman" w:hAnsi="Times New Roman"/>
            <w:color w:val="000000" w:themeColor="text1"/>
            <w:sz w:val="24"/>
            <w:szCs w:val="24"/>
          </w:rPr>
          <w:fldChar w:fldCharType="separate"/>
        </w:r>
        <w:r w:rsidR="00064FBD">
          <w:rPr>
            <w:rFonts w:ascii="Times New Roman" w:hAnsi="Times New Roman"/>
            <w:color w:val="000000" w:themeColor="text1"/>
            <w:sz w:val="24"/>
            <w:szCs w:val="24"/>
          </w:rPr>
          <w:t>13.1.3</w:t>
        </w:r>
        <w:r w:rsidR="00064FBD" w:rsidRPr="000418AA">
          <w:rPr>
            <w:rFonts w:ascii="Times New Roman" w:hAnsi="Times New Roman"/>
            <w:color w:val="000000" w:themeColor="text1"/>
            <w:sz w:val="24"/>
            <w:szCs w:val="24"/>
          </w:rPr>
          <w:fldChar w:fldCharType="end"/>
        </w:r>
      </w:ins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доступ Клиента в Систему блокируется. </w:t>
      </w:r>
    </w:p>
    <w:p w14:paraId="5D3F9BDA" w14:textId="77777777" w:rsidR="00984421" w:rsidRPr="006D3159" w:rsidRDefault="00F463E8" w:rsidP="006769F4">
      <w:pPr>
        <w:pStyle w:val="af1"/>
        <w:numPr>
          <w:ilvl w:val="2"/>
          <w:numId w:val="127"/>
        </w:numPr>
        <w:tabs>
          <w:tab w:val="left" w:pos="1276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Для проведения или участия в Торгах, Клиенту необходимо иметь достаточное количество денежных средств на Балансе Клиента в Системе для Обеспечения Заявки.</w:t>
      </w:r>
    </w:p>
    <w:p w14:paraId="6C4AECE8" w14:textId="77777777" w:rsidR="00984421" w:rsidRPr="006D3159" w:rsidRDefault="00BA6B01" w:rsidP="006769F4">
      <w:pPr>
        <w:pStyle w:val="af1"/>
        <w:numPr>
          <w:ilvl w:val="2"/>
          <w:numId w:val="127"/>
        </w:numPr>
        <w:tabs>
          <w:tab w:val="left" w:pos="1276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16" w:name="_Ref419900546"/>
      <w:r w:rsidRPr="006D3159">
        <w:rPr>
          <w:rFonts w:ascii="Times New Roman" w:hAnsi="Times New Roman"/>
          <w:color w:val="000000" w:themeColor="text1"/>
          <w:sz w:val="24"/>
          <w:szCs w:val="24"/>
        </w:rPr>
        <w:t>Размер Обеспечения определяется Заказчиком на единицу измерения Лота (в рамках Международной Системы Единиц).</w:t>
      </w:r>
      <w:bookmarkEnd w:id="616"/>
    </w:p>
    <w:p w14:paraId="116F8402" w14:textId="77777777" w:rsidR="00984421" w:rsidRPr="006D3159" w:rsidRDefault="00263AE5" w:rsidP="00263AE5">
      <w:pPr>
        <w:pStyle w:val="af1"/>
        <w:numPr>
          <w:ilvl w:val="2"/>
          <w:numId w:val="127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Для просмотра всех торговых сессий, проходящих в режиме реального времени Участнику необходимо иметь на Балансе в Системе не менее </w:t>
      </w:r>
      <w:r w:rsidR="00FE6331" w:rsidRPr="006D3159">
        <w:rPr>
          <w:rFonts w:ascii="Times New Roman" w:hAnsi="Times New Roman"/>
          <w:color w:val="000000" w:themeColor="text1"/>
          <w:sz w:val="24"/>
          <w:szCs w:val="24"/>
        </w:rPr>
        <w:t>3 00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0 000 (</w:t>
      </w:r>
      <w:r w:rsidR="00FE6331" w:rsidRPr="006D3159">
        <w:rPr>
          <w:rFonts w:ascii="Times New Roman" w:hAnsi="Times New Roman"/>
          <w:color w:val="000000" w:themeColor="text1"/>
          <w:sz w:val="24"/>
          <w:szCs w:val="24"/>
        </w:rPr>
        <w:t>трех миллионов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) рублей</w:t>
      </w:r>
      <w:r w:rsidR="00BA6B0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E2800C9" w14:textId="3CC0FA6B" w:rsidR="00984421" w:rsidRPr="006D3159" w:rsidRDefault="00BB4C5C" w:rsidP="006769F4">
      <w:pPr>
        <w:pStyle w:val="af1"/>
        <w:numPr>
          <w:ilvl w:val="2"/>
          <w:numId w:val="127"/>
        </w:numPr>
        <w:tabs>
          <w:tab w:val="left" w:pos="1260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17" w:name="_Ref419903520"/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Сумма Обеспечения Заказчика и Участника блокируется под условия исполнения сделки до момента подтверждения ее исполнения, в соответствии с п.</w:t>
      </w:r>
      <w:r w:rsidR="001E5174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п.</w:t>
      </w: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 </w:t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begin"/>
      </w:r>
      <w:r w:rsidR="009C7DC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instrText xml:space="preserve"> REF _Ref419900546 \r \h </w:instrText>
      </w:r>
      <w:r w:rsidR="00822B0F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instrText xml:space="preserve"> \* MERGEFORMAT </w:instrText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separate"/>
      </w:r>
      <w:r w:rsidR="00D610F2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13.1.6</w:t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end"/>
      </w:r>
      <w:r w:rsidR="009C7DC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, </w:t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begin"/>
      </w:r>
      <w:r w:rsidR="009C7DC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instrText xml:space="preserve"> REF _Ref419900563 \r \h </w:instrText>
      </w:r>
      <w:r w:rsidR="00822B0F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instrText xml:space="preserve"> \* MERGEFORMAT </w:instrText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separate"/>
      </w:r>
      <w:r w:rsidR="00D610F2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13.1.9</w:t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end"/>
      </w:r>
      <w:r w:rsidR="009C7DC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, </w:t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begin"/>
      </w:r>
      <w:r w:rsidR="009C7DC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instrText xml:space="preserve"> REF _Ref419900572 \r \h </w:instrText>
      </w:r>
      <w:r w:rsidR="00822B0F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instrText xml:space="preserve"> \* MERGEFORMAT </w:instrText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separate"/>
      </w:r>
      <w:r w:rsidR="00D610F2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13.1.10</w:t>
      </w:r>
      <w:r w:rsidR="009C7DC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end"/>
      </w:r>
      <w:r w:rsidR="009C7DC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, </w:t>
      </w:r>
      <w:bookmarkEnd w:id="617"/>
      <w:r w:rsidR="00A75D4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begin"/>
      </w:r>
      <w:r w:rsidR="00A75D4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instrText xml:space="preserve"> REF _Ref449087644 \r \h </w:instrText>
      </w:r>
      <w:r w:rsidR="00381EBA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instrText xml:space="preserve"> \* MERGEFORMAT </w:instrText>
      </w:r>
      <w:r w:rsidR="00A75D4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</w:r>
      <w:r w:rsidR="00A75D4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separate"/>
      </w:r>
      <w:r w:rsidR="00D610F2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13.1.11</w:t>
      </w:r>
      <w:r w:rsidR="00A75D41" w:rsidRPr="000418AA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fldChar w:fldCharType="end"/>
      </w:r>
      <w:r w:rsidR="00B161F2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.</w:t>
      </w:r>
    </w:p>
    <w:p w14:paraId="5FB32AD6" w14:textId="77777777" w:rsidR="00984421" w:rsidRPr="006D3159" w:rsidRDefault="00BB4C5C" w:rsidP="006769F4">
      <w:pPr>
        <w:pStyle w:val="af1"/>
        <w:numPr>
          <w:ilvl w:val="2"/>
          <w:numId w:val="127"/>
        </w:numPr>
        <w:tabs>
          <w:tab w:val="left" w:pos="1260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18" w:name="_Ref419900563"/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подаче Заказчиком Заявки на продажу из суммы внесенного им Обеспечения (баланс в Системе) блокируется сумма, рассчитанная от объема поданной Заявки на продажу.</w:t>
      </w:r>
      <w:bookmarkEnd w:id="618"/>
    </w:p>
    <w:p w14:paraId="777F2B7B" w14:textId="77777777" w:rsidR="00984421" w:rsidRPr="006D3159" w:rsidRDefault="00BB4C5C" w:rsidP="006769F4">
      <w:pPr>
        <w:pStyle w:val="af1"/>
        <w:numPr>
          <w:ilvl w:val="2"/>
          <w:numId w:val="127"/>
        </w:numPr>
        <w:tabs>
          <w:tab w:val="left" w:pos="1560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19" w:name="_Ref419900572"/>
      <w:r w:rsidRPr="006D3159">
        <w:rPr>
          <w:rFonts w:ascii="Times New Roman" w:hAnsi="Times New Roman"/>
          <w:color w:val="000000" w:themeColor="text1"/>
          <w:sz w:val="24"/>
          <w:szCs w:val="24"/>
        </w:rPr>
        <w:t>Участник может подать Заявку на покупку определённого числа Лотов, указав число Лотов и цену за единицу измерения Лота. При этом из суммы внесенного им Обеспечения (баланс в Системе) блокируется сумма, рассчитанная от объема поданной Заявки на покупку.</w:t>
      </w:r>
      <w:bookmarkEnd w:id="619"/>
    </w:p>
    <w:p w14:paraId="64B4026C" w14:textId="77777777" w:rsidR="00984421" w:rsidRPr="006D3159" w:rsidRDefault="00E2212B" w:rsidP="006769F4">
      <w:pPr>
        <w:pStyle w:val="af1"/>
        <w:numPr>
          <w:ilvl w:val="2"/>
          <w:numId w:val="127"/>
        </w:numPr>
        <w:tabs>
          <w:tab w:val="left" w:pos="1560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20" w:name="_Ref449087644"/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изменении объёма Заявки, как на продажу, так и на покупку происходит изменение заблокированной суммы Обеспечения пропорционально объему Заявок у Заказчика и/или Участника.</w:t>
      </w:r>
      <w:bookmarkEnd w:id="620"/>
    </w:p>
    <w:p w14:paraId="68CDC312" w14:textId="77777777" w:rsidR="00984421" w:rsidRPr="006D3159" w:rsidRDefault="00470078" w:rsidP="006769F4">
      <w:pPr>
        <w:pStyle w:val="af1"/>
        <w:numPr>
          <w:ilvl w:val="2"/>
          <w:numId w:val="127"/>
        </w:numPr>
        <w:tabs>
          <w:tab w:val="left" w:pos="1560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При отзыве Заявки на покупку или продажу снимается блокировка с Обеспечительных платежей.</w:t>
      </w:r>
    </w:p>
    <w:p w14:paraId="38C18193" w14:textId="77777777" w:rsidR="00984421" w:rsidRPr="006D3159" w:rsidRDefault="00963283" w:rsidP="006769F4">
      <w:pPr>
        <w:pStyle w:val="af1"/>
        <w:numPr>
          <w:ilvl w:val="2"/>
          <w:numId w:val="127"/>
        </w:numPr>
        <w:tabs>
          <w:tab w:val="left" w:pos="1560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Участником Торгов могут быть только юридические лица или физические лица, зарегистрированные в качестве индивидуальных предпринимателей. </w:t>
      </w:r>
    </w:p>
    <w:p w14:paraId="7294BDCA" w14:textId="77777777" w:rsidR="00A366BD" w:rsidRPr="006D3159" w:rsidRDefault="00A366BD" w:rsidP="006769F4">
      <w:pPr>
        <w:pStyle w:val="af1"/>
        <w:numPr>
          <w:ilvl w:val="2"/>
          <w:numId w:val="127"/>
        </w:numPr>
        <w:tabs>
          <w:tab w:val="left" w:pos="1560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В период открытой Торговой сессии какие-либо переговоры Заказчика с Участниками и между Участниками не допускаются. В случае нарушения данного положения результаты Торгов могут быть признаны Оператором недействительными. Заказчик до момента совершения сделки не имеет возможности получить информацию о составе Участников Торговой сессии.</w:t>
      </w:r>
    </w:p>
    <w:p w14:paraId="4F41E2F8" w14:textId="77777777" w:rsidR="00E2212B" w:rsidRPr="006D3159" w:rsidRDefault="00984421" w:rsidP="006D402B">
      <w:pPr>
        <w:pStyle w:val="2"/>
        <w:ind w:firstLine="709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621" w:name="_Ref419901279"/>
      <w:bookmarkStart w:id="622" w:name="_Toc44944870"/>
      <w:r w:rsidRPr="006D3159">
        <w:rPr>
          <w:rFonts w:ascii="Times New Roman" w:hAnsi="Times New Roman" w:cs="Times New Roman"/>
          <w:b/>
          <w:color w:val="000000" w:themeColor="text1"/>
          <w:sz w:val="24"/>
        </w:rPr>
        <w:t>1</w:t>
      </w:r>
      <w:r w:rsidR="00D20404" w:rsidRPr="006D3159">
        <w:rPr>
          <w:rFonts w:ascii="Times New Roman" w:hAnsi="Times New Roman" w:cs="Times New Roman"/>
          <w:b/>
          <w:color w:val="000000" w:themeColor="text1"/>
          <w:sz w:val="24"/>
        </w:rPr>
        <w:t>3</w:t>
      </w:r>
      <w:r w:rsidRPr="006D3159">
        <w:rPr>
          <w:rFonts w:ascii="Times New Roman" w:hAnsi="Times New Roman" w:cs="Times New Roman"/>
          <w:b/>
          <w:color w:val="000000" w:themeColor="text1"/>
          <w:sz w:val="24"/>
        </w:rPr>
        <w:t xml:space="preserve">.2. </w:t>
      </w:r>
      <w:r w:rsidR="00E2212B" w:rsidRPr="006D3159">
        <w:rPr>
          <w:rFonts w:ascii="Times New Roman" w:hAnsi="Times New Roman" w:cs="Times New Roman"/>
          <w:b/>
          <w:color w:val="000000" w:themeColor="text1"/>
          <w:sz w:val="24"/>
        </w:rPr>
        <w:t>Проведение Торгов</w:t>
      </w:r>
      <w:bookmarkEnd w:id="621"/>
      <w:bookmarkEnd w:id="622"/>
    </w:p>
    <w:p w14:paraId="2DAD3636" w14:textId="77777777" w:rsidR="00FA0416" w:rsidRPr="006D3159" w:rsidRDefault="00FA0416" w:rsidP="00A50002">
      <w:pPr>
        <w:pStyle w:val="af1"/>
        <w:numPr>
          <w:ilvl w:val="2"/>
          <w:numId w:val="128"/>
        </w:numPr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23" w:name="_Ref449087755"/>
      <w:r w:rsidRPr="006D3159">
        <w:rPr>
          <w:rFonts w:ascii="Times New Roman" w:hAnsi="Times New Roman"/>
          <w:color w:val="000000" w:themeColor="text1"/>
          <w:sz w:val="24"/>
          <w:szCs w:val="24"/>
        </w:rPr>
        <w:t>Торговые сессии проводятся в форме Встречного, Классического или Голландского аукционов. По выбору Заказчика в Торговых сессиях может быть установлен параметр – «Отсрочка фиксации сделки».</w:t>
      </w:r>
    </w:p>
    <w:p w14:paraId="69058198" w14:textId="515863A3" w:rsidR="00984421" w:rsidRPr="006D3159" w:rsidRDefault="00984421" w:rsidP="004E2BD7">
      <w:pPr>
        <w:pStyle w:val="af1"/>
        <w:numPr>
          <w:ilvl w:val="2"/>
          <w:numId w:val="128"/>
        </w:numPr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Время </w:t>
      </w:r>
      <w:r w:rsidR="00FA041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начала и окончания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Торговой сессии определяется Заказчиком, в интервале с 09 час. 00 мин. до 17 час. 00 мин. по московскому времени </w:t>
      </w:r>
      <w:r w:rsidR="00646193" w:rsidRPr="006D3159">
        <w:rPr>
          <w:rFonts w:ascii="Times New Roman" w:hAnsi="Times New Roman"/>
          <w:color w:val="000000" w:themeColor="text1"/>
          <w:sz w:val="24"/>
          <w:szCs w:val="24"/>
        </w:rPr>
        <w:t>в рабочие дни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623"/>
      <w:r w:rsidR="00C53FC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Извещени</w:t>
      </w:r>
      <w:r w:rsidR="004C513C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="00C53FC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 проведении Торговых сессий публику</w:t>
      </w:r>
      <w:r w:rsidR="004C513C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="00C53FC7" w:rsidRPr="006D3159">
        <w:rPr>
          <w:rFonts w:ascii="Times New Roman" w:hAnsi="Times New Roman"/>
          <w:color w:val="000000" w:themeColor="text1"/>
          <w:sz w:val="24"/>
          <w:szCs w:val="24"/>
        </w:rPr>
        <w:t>тся в открытой части Системы на сайте</w:t>
      </w:r>
      <w:r w:rsidR="00DE5BF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ЭТП</w:t>
      </w:r>
      <w:r w:rsidR="00C53FC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сети Интернет. </w:t>
      </w:r>
    </w:p>
    <w:p w14:paraId="1349851B" w14:textId="5197F30E" w:rsidR="00646193" w:rsidRPr="00D610F2" w:rsidRDefault="00FA0416" w:rsidP="004E2BD7">
      <w:pPr>
        <w:pStyle w:val="af1"/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0418AA">
        <w:rPr>
          <w:color w:val="000000" w:themeColor="text1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Время окончания Торговой сессии автоматически продлевается до момента фиксации сделки по последней Заявке на покупку, по которой был включен таймер Отсрочки фиксации сделки. </w:t>
      </w:r>
    </w:p>
    <w:p w14:paraId="12A57B60" w14:textId="4D544D68" w:rsidR="00646193" w:rsidRPr="00D610F2" w:rsidRDefault="00FA0416" w:rsidP="004E2BD7">
      <w:pPr>
        <w:pStyle w:val="af1"/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После окончания времени Торговой сессии подача новых Заявок на покупку или на продажу невозможна.</w:t>
      </w:r>
    </w:p>
    <w:p w14:paraId="117B56A2" w14:textId="4CE0B020" w:rsidR="00C40AB3" w:rsidRPr="006D3159" w:rsidRDefault="00C40AB3" w:rsidP="004E2BD7">
      <w:pPr>
        <w:pStyle w:val="af1"/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13.2.</w:t>
      </w:r>
      <w:r w:rsidR="004E2BD7" w:rsidRPr="006D3159">
        <w:rPr>
          <w:rFonts w:ascii="Times New Roman" w:hAnsi="Times New Roman"/>
          <w:color w:val="000000" w:themeColor="text1"/>
          <w:sz w:val="24"/>
          <w:szCs w:val="24"/>
        </w:rPr>
        <w:t>3.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Заказчик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может в течении Торговой сессии (Встречный или Классический аукцион):</w:t>
      </w:r>
    </w:p>
    <w:p w14:paraId="43B73E2C" w14:textId="77777777" w:rsidR="00C40AB3" w:rsidRPr="006D3159" w:rsidRDefault="00C40AB3" w:rsidP="004E2BD7">
      <w:pPr>
        <w:pStyle w:val="af1"/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- подавать неограниченное число Заявок на продажу.</w:t>
      </w:r>
    </w:p>
    <w:p w14:paraId="67D8F619" w14:textId="77777777" w:rsidR="00C40AB3" w:rsidRPr="006D3159" w:rsidRDefault="00C40AB3" w:rsidP="004E2BD7">
      <w:pPr>
        <w:pStyle w:val="af1"/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- отозвать любую свою Заявку на продажу, по которой не включен таймер Отсрочки фиксации сделки.</w:t>
      </w:r>
    </w:p>
    <w:p w14:paraId="09660E4D" w14:textId="1D51688D" w:rsidR="00C40AB3" w:rsidRPr="006D3159" w:rsidRDefault="00C40AB3" w:rsidP="004E2BD7">
      <w:pPr>
        <w:pStyle w:val="af1"/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- изменять цену в любой сво</w:t>
      </w:r>
      <w:r w:rsidR="0004372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ей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Заяв</w:t>
      </w:r>
      <w:r w:rsidR="0004372A" w:rsidRPr="006D3159">
        <w:rPr>
          <w:rFonts w:ascii="Times New Roman" w:hAnsi="Times New Roman"/>
          <w:color w:val="000000" w:themeColor="text1"/>
          <w:sz w:val="24"/>
          <w:szCs w:val="24"/>
        </w:rPr>
        <w:t>ок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любую сторону, по которой не включен таймер Отсрочки фиксации сделки.</w:t>
      </w:r>
    </w:p>
    <w:p w14:paraId="2B3F650F" w14:textId="5724B0DA" w:rsidR="00C40AB3" w:rsidRPr="006D3159" w:rsidRDefault="00C40AB3" w:rsidP="004E2BD7">
      <w:pPr>
        <w:pStyle w:val="af1"/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13.2.</w:t>
      </w:r>
      <w:r w:rsidR="004E2BD7" w:rsidRPr="006D3159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Заказчик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может в течении Торговой сессии (Голландский аукцион):</w:t>
      </w:r>
    </w:p>
    <w:p w14:paraId="3A14B60F" w14:textId="77777777" w:rsidR="00C40AB3" w:rsidRPr="006D3159" w:rsidRDefault="00C40AB3" w:rsidP="004E2BD7">
      <w:pPr>
        <w:pStyle w:val="af1"/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- отозвать любую свою Заявку на продажу, по которой не включен таймер Отсрочки фиксации сделки.</w:t>
      </w:r>
    </w:p>
    <w:p w14:paraId="47992D79" w14:textId="3044F98E" w:rsidR="00C40AB3" w:rsidRPr="006D3159" w:rsidRDefault="00C40AB3" w:rsidP="004E2BD7">
      <w:pPr>
        <w:pStyle w:val="af1"/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13.2.</w:t>
      </w:r>
      <w:r w:rsidR="004E2BD7" w:rsidRPr="006D3159">
        <w:rPr>
          <w:rFonts w:ascii="Times New Roman" w:hAnsi="Times New Roman"/>
          <w:color w:val="000000" w:themeColor="text1"/>
          <w:sz w:val="24"/>
          <w:szCs w:val="24"/>
        </w:rPr>
        <w:t>5.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Участник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может в течении Торговой сессии:</w:t>
      </w:r>
    </w:p>
    <w:p w14:paraId="5A72547F" w14:textId="77777777" w:rsidR="00C40AB3" w:rsidRPr="006D3159" w:rsidRDefault="00C40AB3" w:rsidP="00394C70">
      <w:pPr>
        <w:pStyle w:val="af1"/>
        <w:tabs>
          <w:tab w:val="left" w:pos="567"/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- подавать неограниченное число Заявок на покупку.</w:t>
      </w:r>
    </w:p>
    <w:p w14:paraId="6F20684C" w14:textId="77777777" w:rsidR="00C40AB3" w:rsidRPr="006D3159" w:rsidRDefault="00C40AB3" w:rsidP="00394C70">
      <w:pPr>
        <w:pStyle w:val="af1"/>
        <w:tabs>
          <w:tab w:val="left" w:pos="567"/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- отозвать любую свою Заявку на покупку, по которой не включен таймер Отсрочки фиксации сделки.</w:t>
      </w:r>
    </w:p>
    <w:p w14:paraId="494E157C" w14:textId="6126905B" w:rsidR="00C40AB3" w:rsidRPr="006D3159" w:rsidRDefault="00C40AB3" w:rsidP="00394C70">
      <w:pPr>
        <w:pStyle w:val="af1"/>
        <w:tabs>
          <w:tab w:val="left" w:pos="567"/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- изменять цену </w:t>
      </w:r>
      <w:r w:rsidR="0052022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любой своей Заявке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в любую сторону, по которой не включен таймер Отсрочки фиксации сделки.</w:t>
      </w:r>
    </w:p>
    <w:p w14:paraId="539B02D9" w14:textId="77777777" w:rsidR="00984421" w:rsidRPr="006D3159" w:rsidRDefault="003F28E0" w:rsidP="00A50002">
      <w:pPr>
        <w:pStyle w:val="af1"/>
        <w:numPr>
          <w:ilvl w:val="2"/>
          <w:numId w:val="199"/>
        </w:numPr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Торговые сессии могут быть организованы, как на текущий и следующий месяц (текущие Торги), так и с поставкой в более поздний срок.</w:t>
      </w:r>
    </w:p>
    <w:p w14:paraId="7CC91FA3" w14:textId="029D445C" w:rsidR="00314DCF" w:rsidRPr="006D3159" w:rsidRDefault="00A46110" w:rsidP="00A50002">
      <w:pPr>
        <w:pStyle w:val="af1"/>
        <w:numPr>
          <w:ilvl w:val="2"/>
          <w:numId w:val="199"/>
        </w:numPr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Могут быть организованы специальные Торговые сессии для участия</w:t>
      </w:r>
      <w:r w:rsidR="00C40AB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отдельных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520224" w:rsidRPr="006D3159">
        <w:rPr>
          <w:rFonts w:ascii="Times New Roman" w:hAnsi="Times New Roman"/>
          <w:color w:val="000000" w:themeColor="text1"/>
          <w:sz w:val="24"/>
          <w:szCs w:val="24"/>
        </w:rPr>
        <w:t>Участников</w:t>
      </w:r>
      <w:r w:rsidR="006A4D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или</w:t>
      </w:r>
      <w:r w:rsidR="0052022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для представителей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среднего и малого предпринимательства (СМП). Список </w:t>
      </w:r>
      <w:r w:rsidR="006A4D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отдельных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Участников</w:t>
      </w:r>
      <w:r w:rsidR="006A4D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или представителей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 соответствующих категории СМП для каждой отрасли, представляется Заказчиком</w:t>
      </w:r>
      <w:r w:rsidR="00CB241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официальном бланке за подписью и печатью руководителя организации.</w:t>
      </w:r>
    </w:p>
    <w:p w14:paraId="1AD85FD4" w14:textId="77777777" w:rsidR="006A4D9D" w:rsidRPr="006D3159" w:rsidRDefault="003F28E0" w:rsidP="00A50002">
      <w:pPr>
        <w:pStyle w:val="af1"/>
        <w:numPr>
          <w:ilvl w:val="2"/>
          <w:numId w:val="199"/>
        </w:numPr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Каждая Заявка на продажу </w:t>
      </w:r>
      <w:r w:rsidR="00C40AB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 каждая Заявка на покупку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может содержать любое количество Лотов.</w:t>
      </w:r>
      <w:r w:rsidR="00C40AB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E119AF" w14:textId="77777777" w:rsidR="00984421" w:rsidRPr="006D3159" w:rsidRDefault="00C40AB3" w:rsidP="00A50002">
      <w:pPr>
        <w:pStyle w:val="af1"/>
        <w:numPr>
          <w:ilvl w:val="2"/>
          <w:numId w:val="199"/>
        </w:numPr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0418AA">
        <w:rPr>
          <w:rFonts w:ascii="Times New Roman" w:hAnsi="Times New Roman"/>
          <w:color w:val="000000" w:themeColor="text1"/>
          <w:sz w:val="23"/>
          <w:szCs w:val="23"/>
        </w:rPr>
        <w:t>Цены за единицу измерения Лота при проведении Торгов фиксируются с точностью до 0,01 (одной сотой) единицы валюты Торговой сессии</w:t>
      </w:r>
    </w:p>
    <w:p w14:paraId="5300BAD1" w14:textId="74F7CAD2" w:rsidR="003F28E0" w:rsidRPr="00D610F2" w:rsidRDefault="003F28E0" w:rsidP="00A50002">
      <w:pPr>
        <w:pStyle w:val="af1"/>
        <w:numPr>
          <w:ilvl w:val="2"/>
          <w:numId w:val="199"/>
        </w:numPr>
        <w:tabs>
          <w:tab w:val="left" w:pos="12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24" w:name="_Ref419901394"/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При построении списка Заявок, как на продажу, так и на покупку, предусмотрено 2 режима сортировки Зая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>вок:</w:t>
      </w:r>
      <w:bookmarkEnd w:id="624"/>
    </w:p>
    <w:p w14:paraId="5E0BB6A5" w14:textId="77777777" w:rsidR="003F28E0" w:rsidRPr="00D610F2" w:rsidRDefault="003F28E0" w:rsidP="00394C70">
      <w:pPr>
        <w:pStyle w:val="af1"/>
        <w:numPr>
          <w:ilvl w:val="0"/>
          <w:numId w:val="160"/>
        </w:numPr>
        <w:tabs>
          <w:tab w:val="left" w:pos="0"/>
          <w:tab w:val="left" w:pos="851"/>
        </w:tabs>
        <w:spacing w:before="60" w:after="60"/>
        <w:ind w:left="142" w:firstLine="425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цена за единицу измерения Лота; время подачи Заявки;</w:t>
      </w:r>
    </w:p>
    <w:p w14:paraId="026AC62A" w14:textId="77777777" w:rsidR="00984421" w:rsidRPr="006D3159" w:rsidRDefault="003F28E0" w:rsidP="00394C70">
      <w:pPr>
        <w:pStyle w:val="af1"/>
        <w:numPr>
          <w:ilvl w:val="0"/>
          <w:numId w:val="160"/>
        </w:numPr>
        <w:tabs>
          <w:tab w:val="left" w:pos="0"/>
          <w:tab w:val="left" w:pos="851"/>
        </w:tabs>
        <w:spacing w:before="60" w:after="60"/>
        <w:ind w:left="142" w:firstLine="425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цена за единицу измерения Лота; количество Лотов в Заявке; время подачи Заявки.</w:t>
      </w:r>
    </w:p>
    <w:p w14:paraId="5540F427" w14:textId="77777777" w:rsidR="00984421" w:rsidRPr="006D3159" w:rsidRDefault="003F28E0" w:rsidP="00A50002">
      <w:pPr>
        <w:pStyle w:val="af1"/>
        <w:numPr>
          <w:ilvl w:val="2"/>
          <w:numId w:val="199"/>
        </w:numPr>
        <w:tabs>
          <w:tab w:val="left" w:pos="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проведении Торгов, сделки осуществляются мгновенно, т.е. если существуют или появляются Заявки на покупку по цене равной или большей, чем цена, указанная в Заявке на продажу, автоматически заключается сделка (в случае если Заказчик не определил для Торговой сессии параметр «</w:t>
      </w:r>
      <w:r w:rsidR="00AD5F35" w:rsidRPr="006D3159">
        <w:rPr>
          <w:rFonts w:ascii="Times New Roman" w:hAnsi="Times New Roman"/>
          <w:color w:val="000000" w:themeColor="text1"/>
          <w:sz w:val="24"/>
          <w:szCs w:val="24"/>
        </w:rPr>
        <w:t>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тсрочка фиксации сделки»). При этом сделка заключается по цене большей из цен, указанных в Заявках на покупку.</w:t>
      </w:r>
    </w:p>
    <w:p w14:paraId="37E34D2B" w14:textId="77777777" w:rsidR="003F28E0" w:rsidRPr="006D3159" w:rsidRDefault="003F28E0" w:rsidP="00A50002">
      <w:pPr>
        <w:pStyle w:val="af1"/>
        <w:numPr>
          <w:ilvl w:val="2"/>
          <w:numId w:val="199"/>
        </w:numPr>
        <w:tabs>
          <w:tab w:val="left" w:pos="0"/>
          <w:tab w:val="left" w:pos="15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момент совершения сделки Система автоматически фиксирует параметры сделки, а именно: </w:t>
      </w:r>
    </w:p>
    <w:p w14:paraId="261442AA" w14:textId="77777777" w:rsidR="003F28E0" w:rsidRPr="006D3159" w:rsidRDefault="003F28E0" w:rsidP="00394C70">
      <w:pPr>
        <w:pStyle w:val="af1"/>
        <w:numPr>
          <w:ilvl w:val="0"/>
          <w:numId w:val="159"/>
        </w:numPr>
        <w:tabs>
          <w:tab w:val="left" w:pos="0"/>
          <w:tab w:val="left" w:pos="709"/>
          <w:tab w:val="left" w:pos="851"/>
        </w:tabs>
        <w:ind w:left="142" w:firstLine="28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дата, время совершения сделки;</w:t>
      </w:r>
    </w:p>
    <w:p w14:paraId="724E37A4" w14:textId="77777777" w:rsidR="003F28E0" w:rsidRPr="006D3159" w:rsidRDefault="003F28E0" w:rsidP="00394C70">
      <w:pPr>
        <w:pStyle w:val="af1"/>
        <w:numPr>
          <w:ilvl w:val="0"/>
          <w:numId w:val="159"/>
        </w:numPr>
        <w:tabs>
          <w:tab w:val="left" w:pos="0"/>
          <w:tab w:val="left" w:pos="709"/>
          <w:tab w:val="left" w:pos="851"/>
        </w:tabs>
        <w:ind w:left="142" w:firstLine="28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номер Торговой сессии;</w:t>
      </w:r>
    </w:p>
    <w:p w14:paraId="3DB97E26" w14:textId="77777777" w:rsidR="003F28E0" w:rsidRPr="006D3159" w:rsidRDefault="003F28E0" w:rsidP="00394C70">
      <w:pPr>
        <w:pStyle w:val="af1"/>
        <w:numPr>
          <w:ilvl w:val="0"/>
          <w:numId w:val="159"/>
        </w:numPr>
        <w:tabs>
          <w:tab w:val="left" w:pos="0"/>
          <w:tab w:val="left" w:pos="709"/>
          <w:tab w:val="left" w:pos="851"/>
        </w:tabs>
        <w:ind w:left="142" w:firstLine="28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количество Лотов;</w:t>
      </w:r>
    </w:p>
    <w:p w14:paraId="10293D1E" w14:textId="77777777" w:rsidR="003F28E0" w:rsidRPr="006D3159" w:rsidRDefault="003F28E0" w:rsidP="00394C70">
      <w:pPr>
        <w:pStyle w:val="af1"/>
        <w:numPr>
          <w:ilvl w:val="0"/>
          <w:numId w:val="159"/>
        </w:numPr>
        <w:tabs>
          <w:tab w:val="left" w:pos="0"/>
          <w:tab w:val="left" w:pos="709"/>
          <w:tab w:val="left" w:pos="851"/>
        </w:tabs>
        <w:ind w:left="142" w:firstLine="28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цена за единицу измерения Лота;</w:t>
      </w:r>
    </w:p>
    <w:p w14:paraId="191A5C0D" w14:textId="77777777" w:rsidR="003F28E0" w:rsidRPr="006D3159" w:rsidRDefault="003F28E0" w:rsidP="00394C70">
      <w:pPr>
        <w:pStyle w:val="af1"/>
        <w:numPr>
          <w:ilvl w:val="0"/>
          <w:numId w:val="159"/>
        </w:numPr>
        <w:tabs>
          <w:tab w:val="left" w:pos="0"/>
          <w:tab w:val="left" w:pos="709"/>
          <w:tab w:val="left" w:pos="851"/>
        </w:tabs>
        <w:ind w:left="142" w:firstLine="28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сумма Контракта;</w:t>
      </w:r>
    </w:p>
    <w:p w14:paraId="234A2263" w14:textId="77777777" w:rsidR="003F28E0" w:rsidRPr="006D3159" w:rsidRDefault="003F28E0" w:rsidP="00394C70">
      <w:pPr>
        <w:pStyle w:val="af1"/>
        <w:numPr>
          <w:ilvl w:val="0"/>
          <w:numId w:val="159"/>
        </w:numPr>
        <w:tabs>
          <w:tab w:val="left" w:pos="0"/>
          <w:tab w:val="left" w:pos="709"/>
          <w:tab w:val="left" w:pos="851"/>
        </w:tabs>
        <w:ind w:left="142" w:firstLine="28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наименование Покупателя.</w:t>
      </w:r>
    </w:p>
    <w:p w14:paraId="6E15E443" w14:textId="77777777" w:rsidR="00984421" w:rsidRPr="006D3159" w:rsidRDefault="003F28E0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Одна Заявка на продажу может быть удовлетворена за счёт нескольких Заявок на покупку. Если количество Лотов в Заявке на продажу меньше, чем в Заявке на покупку, то заключается сделка на количество Лотов</w:t>
      </w:r>
      <w:r w:rsidR="00152D40" w:rsidRPr="006D3159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указанных в Заявке на продажу, при этом Заявка на покупку остаётся активной, а количество Лотов в ней уменьшается на число приобретённых. В случае, если Заявка на покупку меньше Заявки на продажу по количеству Лотов, то Заявка на покупку удовлетворятся полностью, количество Лотов в Заявке на продажу при этом уменьшается на число реализованных Лотов.</w:t>
      </w:r>
    </w:p>
    <w:p w14:paraId="58E2D64D" w14:textId="4D5AFB07" w:rsidR="00984421" w:rsidRPr="006D3159" w:rsidRDefault="003F28E0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Неудовлетворенные по окончании Торговой сессии Заявки на продажу </w:t>
      </w:r>
      <w:r w:rsidR="005C5C59" w:rsidRPr="006D3159">
        <w:rPr>
          <w:rFonts w:ascii="Times New Roman" w:hAnsi="Times New Roman"/>
          <w:color w:val="000000" w:themeColor="text1"/>
          <w:sz w:val="24"/>
          <w:szCs w:val="24"/>
        </w:rPr>
        <w:t>и на покупку</w:t>
      </w:r>
      <w:r w:rsidR="00D5789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могут автоматически отзываться в соответствии с установленными параметрами Торговой сессии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165CB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Участники в любой момент </w:t>
      </w:r>
      <w:r w:rsidR="00D5789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могут </w:t>
      </w:r>
      <w:r w:rsidR="00165CB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отозвать </w:t>
      </w:r>
      <w:r w:rsidR="006A4D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свою Заявку </w:t>
      </w:r>
      <w:r w:rsidR="00165CB2" w:rsidRPr="006D3159">
        <w:rPr>
          <w:rFonts w:ascii="Times New Roman" w:hAnsi="Times New Roman"/>
          <w:color w:val="000000" w:themeColor="text1"/>
          <w:sz w:val="24"/>
          <w:szCs w:val="24"/>
        </w:rPr>
        <w:t>на покупку</w:t>
      </w:r>
      <w:r w:rsidR="00C05C4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6A4D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 которой не включен таймер Отсрочки фиксации сделки, </w:t>
      </w:r>
      <w:r w:rsidR="00C05C4B" w:rsidRPr="006D3159">
        <w:rPr>
          <w:rFonts w:ascii="Times New Roman" w:hAnsi="Times New Roman"/>
          <w:color w:val="000000" w:themeColor="text1"/>
          <w:sz w:val="24"/>
          <w:szCs w:val="24"/>
        </w:rPr>
        <w:t>с последующим снятием блокировки с Обеспечительных платежей</w:t>
      </w:r>
      <w:r w:rsidR="00E72C5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</w:p>
    <w:p w14:paraId="11441A79" w14:textId="77777777" w:rsidR="00984421" w:rsidRPr="006D3159" w:rsidRDefault="003F28E0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 итогам Торговой сессии для Заказчика в Системе составляется общий Протокол, в котором перечислены все совершённые сделки с указанием наименований Покупателей и иная существенная информация. На основании </w:t>
      </w:r>
      <w:r w:rsidR="009A6E7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сведений из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данного Протокола </w:t>
      </w:r>
      <w:r w:rsidR="009A6E7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 Выписки из Протокола Торгов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происходит заключение Контрактов между Заказчиком и Покупателями.</w:t>
      </w:r>
    </w:p>
    <w:p w14:paraId="7CB846E8" w14:textId="2DA80FA7" w:rsidR="00D57898" w:rsidRPr="006D3159" w:rsidRDefault="003F28E0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Покупатель может посредством Системы сформировать Выписку из Протокола Торгов</w:t>
      </w:r>
      <w:r w:rsidR="00C6164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по каждой его сделке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61644" w:rsidRPr="006D3159">
        <w:rPr>
          <w:rFonts w:ascii="Times New Roman" w:hAnsi="Times New Roman"/>
          <w:color w:val="000000" w:themeColor="text1"/>
          <w:sz w:val="24"/>
          <w:szCs w:val="24"/>
        </w:rPr>
        <w:t>н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 указанную дату. </w:t>
      </w:r>
    </w:p>
    <w:p w14:paraId="341C9661" w14:textId="0EFA053D" w:rsidR="007A4568" w:rsidRPr="00AE548E" w:rsidRDefault="003F28E0" w:rsidP="00AE548E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142" w:firstLine="566"/>
        <w:jc w:val="both"/>
        <w:rPr>
          <w:rFonts w:ascii="Times New Roman" w:hAnsi="Times New Roman"/>
          <w:color w:val="000000" w:themeColor="text1"/>
          <w:sz w:val="24"/>
          <w:szCs w:val="24"/>
          <w:rPrChange w:id="625" w:author="Саржанов Руслан Рамисович" w:date="2020-07-06T09:27:00Z">
            <w:rPr>
              <w:rFonts w:ascii="Times New Roman" w:hAnsi="Times New Roman"/>
              <w:color w:val="000000" w:themeColor="text1"/>
            </w:rPr>
          </w:rPrChange>
        </w:rPr>
      </w:pPr>
      <w:del w:id="626" w:author="Саржанов Руслан Рамисович" w:date="2020-07-06T11:08:00Z">
        <w:r w:rsidRPr="006D3159" w:rsidDel="00145E4B">
          <w:rPr>
            <w:rFonts w:ascii="Times New Roman" w:hAnsi="Times New Roman"/>
            <w:color w:val="000000" w:themeColor="text1"/>
            <w:sz w:val="24"/>
            <w:szCs w:val="24"/>
          </w:rPr>
          <w:delText>Заказчик подтвержда</w:delText>
        </w:r>
        <w:r w:rsidR="00E72C55" w:rsidRPr="006D3159" w:rsidDel="00145E4B">
          <w:rPr>
            <w:rFonts w:ascii="Times New Roman" w:hAnsi="Times New Roman"/>
            <w:color w:val="000000" w:themeColor="text1"/>
            <w:sz w:val="24"/>
            <w:szCs w:val="24"/>
          </w:rPr>
          <w:delText>е</w:delText>
        </w:r>
        <w:r w:rsidRPr="006D3159" w:rsidDel="00145E4B">
          <w:rPr>
            <w:rFonts w:ascii="Times New Roman" w:hAnsi="Times New Roman"/>
            <w:color w:val="000000" w:themeColor="text1"/>
            <w:sz w:val="24"/>
            <w:szCs w:val="24"/>
          </w:rPr>
          <w:delText>т факт исполнения сделок непосредственно в Системе в специальной форме, что служит основанием для разблокировки Обеспечительных платежей по данным сделкам. Разблокированные суммы Обеспечений пополняют баланс Заказчика и Участника и могут быть использованы в других Торговых сессиях.</w:delText>
        </w:r>
      </w:del>
      <w:ins w:id="627" w:author="Саржанов Руслан Рамисович" w:date="2020-05-29T08:35:00Z">
        <w:r w:rsidR="007A4568" w:rsidRPr="00AE548E">
          <w:rPr>
            <w:rFonts w:ascii="Times New Roman" w:hAnsi="Times New Roman"/>
            <w:color w:val="000000" w:themeColor="text1"/>
            <w:sz w:val="24"/>
            <w:szCs w:val="24"/>
            <w:rPrChange w:id="628" w:author="Саржанов Руслан Рамисович" w:date="2020-07-06T09:27:00Z">
              <w:rPr>
                <w:color w:val="000000"/>
                <w:shd w:val="clear" w:color="auto" w:fill="FFFFFF"/>
              </w:rPr>
            </w:rPrChange>
          </w:rPr>
          <w:t xml:space="preserve">Заказчик подтверждает факт исполнения </w:t>
        </w:r>
        <w:r w:rsidR="007A4568" w:rsidRPr="00052021">
          <w:rPr>
            <w:rFonts w:ascii="Times New Roman" w:hAnsi="Times New Roman"/>
            <w:color w:val="000000" w:themeColor="text1"/>
            <w:sz w:val="24"/>
            <w:szCs w:val="24"/>
            <w:rPrChange w:id="629" w:author="Саржанов Руслан Рамисович" w:date="2020-07-06T16:18:00Z">
              <w:rPr>
                <w:color w:val="000000"/>
                <w:shd w:val="clear" w:color="auto" w:fill="FFFFFF"/>
              </w:rPr>
            </w:rPrChange>
          </w:rPr>
          <w:t>сделок </w:t>
        </w:r>
        <w:r w:rsidR="007A4568" w:rsidRPr="00052021">
          <w:rPr>
            <w:rFonts w:ascii="Times New Roman" w:hAnsi="Times New Roman"/>
            <w:color w:val="000000" w:themeColor="text1"/>
            <w:sz w:val="24"/>
            <w:szCs w:val="24"/>
            <w:rPrChange w:id="630" w:author="Саржанов Руслан Рамисович" w:date="2020-07-06T16:18:00Z">
              <w:rPr>
                <w:color w:val="006FC9"/>
                <w:shd w:val="clear" w:color="auto" w:fill="FFFFFF"/>
              </w:rPr>
            </w:rPrChange>
          </w:rPr>
          <w:t>(не позднее 3 (трёх) рабочих дней с момента исполнения или поступления запроса от Оператора/Покупателя)</w:t>
        </w:r>
        <w:r w:rsidR="007A4568" w:rsidRPr="00052021">
          <w:rPr>
            <w:rFonts w:ascii="Times New Roman" w:hAnsi="Times New Roman"/>
            <w:color w:val="000000" w:themeColor="text1"/>
            <w:sz w:val="24"/>
            <w:szCs w:val="24"/>
            <w:rPrChange w:id="631" w:author="Саржанов Руслан Рамисович" w:date="2020-07-06T16:18:00Z">
              <w:rPr>
                <w:color w:val="000000"/>
                <w:shd w:val="clear" w:color="auto" w:fill="FFFFFF"/>
              </w:rPr>
            </w:rPrChange>
          </w:rPr>
          <w:t> непосредственно в Системе в специальной форме, что служит основанием для разблокировки Обеспечительных платежей по данным сделкам. Разблокированные суммы Обеспечений пополняют баланс Заказчика и Участника и могут быть использованы в других Торговых сессиях.</w:t>
        </w:r>
      </w:ins>
    </w:p>
    <w:p w14:paraId="4225B0DE" w14:textId="4F821BFC" w:rsidR="003F28E0" w:rsidRPr="006D3159" w:rsidRDefault="003F28E0" w:rsidP="00A50002">
      <w:pPr>
        <w:pStyle w:val="2"/>
        <w:numPr>
          <w:ilvl w:val="1"/>
          <w:numId w:val="199"/>
        </w:numPr>
        <w:ind w:left="993" w:hanging="305"/>
        <w:rPr>
          <w:rFonts w:ascii="Times New Roman" w:hAnsi="Times New Roman" w:cs="Times New Roman"/>
          <w:color w:val="000000" w:themeColor="text1"/>
        </w:rPr>
      </w:pPr>
      <w:bookmarkStart w:id="632" w:name="_Ref449087913"/>
      <w:bookmarkStart w:id="633" w:name="_Toc44944871"/>
      <w:r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Голландский аукцион</w:t>
      </w:r>
      <w:bookmarkEnd w:id="632"/>
      <w:bookmarkEnd w:id="633"/>
    </w:p>
    <w:p w14:paraId="3AFF0738" w14:textId="77777777" w:rsidR="00E91A6F" w:rsidRPr="006D3159" w:rsidRDefault="00E91A6F" w:rsidP="00A50002">
      <w:pPr>
        <w:pStyle w:val="af1"/>
        <w:numPr>
          <w:ilvl w:val="2"/>
          <w:numId w:val="199"/>
        </w:numPr>
        <w:tabs>
          <w:tab w:val="left" w:pos="709"/>
        </w:tabs>
        <w:spacing w:before="60" w:after="60"/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Торги проводятся путем понижения и повышения цены</w:t>
      </w:r>
      <w:r w:rsidR="00AA1A1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(в случае, если Заказчиком </w:t>
      </w:r>
      <w:r w:rsidR="00AA1A1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определен параметр «Отсрочка фиксации сделки»)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 единицу измерения Лота на величину, равную «шагу торгов». </w:t>
      </w:r>
    </w:p>
    <w:p w14:paraId="64C4CFA0" w14:textId="77777777" w:rsidR="00152D40" w:rsidRPr="006D3159" w:rsidRDefault="00C66D45" w:rsidP="00A50002">
      <w:pPr>
        <w:pStyle w:val="af1"/>
        <w:numPr>
          <w:ilvl w:val="2"/>
          <w:numId w:val="199"/>
        </w:numPr>
        <w:ind w:left="142" w:firstLine="567"/>
        <w:jc w:val="both"/>
        <w:rPr>
          <w:rFonts w:ascii="Times New Roman" w:hAnsi="Times New Roman"/>
          <w:color w:val="000000" w:themeColor="text1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«Шаг торгов» устанавливается автоматически Системой при подаче Продавцом Заявки на продажу. При указании в Заявке на покупку цены, некратной «шагу торгов», такая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цена округляется в меньшую сторону, с уведомлением и требованием подтверждения со стороны Участника. В Заявке на покупку цена не должна превышать текущую установившуюся в ходе торгов цену более чем на 30 (тридцать) %.</w:t>
      </w:r>
      <w:r w:rsidR="000612C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52D40" w:rsidRPr="006D3159">
        <w:rPr>
          <w:rFonts w:ascii="Times New Roman" w:hAnsi="Times New Roman"/>
          <w:color w:val="000000" w:themeColor="text1"/>
          <w:sz w:val="24"/>
          <w:szCs w:val="24"/>
        </w:rPr>
        <w:t>Торги проводятся путем повышения или понижения цены за единицу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152D4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6D5E169F" w14:textId="5253B994" w:rsidR="003F28E0" w:rsidRPr="006D3159" w:rsidRDefault="003F28E0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проведении Торгов применяются условия, предусмотренные </w:t>
      </w:r>
      <w:r w:rsidR="008E252E" w:rsidRPr="006D3159">
        <w:rPr>
          <w:rFonts w:ascii="Times New Roman" w:hAnsi="Times New Roman"/>
          <w:color w:val="000000" w:themeColor="text1"/>
          <w:sz w:val="24"/>
          <w:szCs w:val="24"/>
        </w:rPr>
        <w:t>разделом</w:t>
      </w:r>
      <w:r w:rsidR="006D402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E2BD7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4E2BD7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_Ref449087755 \r \h  \* MERGEFORMAT </w:instrText>
      </w:r>
      <w:r w:rsidR="004E2BD7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4E2BD7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13.2.1</w:t>
      </w:r>
      <w:r w:rsidR="004E2BD7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4E2BD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настоящих Правил.</w:t>
      </w:r>
    </w:p>
    <w:p w14:paraId="4D96C85F" w14:textId="77777777" w:rsidR="00A235CC" w:rsidRPr="006D3159" w:rsidRDefault="00A235CC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Для создания торговой сессии Заказчик направляет Оператору письмо с указанием основных обязательных параметров таких как:</w:t>
      </w:r>
    </w:p>
    <w:p w14:paraId="2C91D308" w14:textId="77777777" w:rsidR="00A235CC" w:rsidRPr="006D3159" w:rsidRDefault="00A235CC" w:rsidP="009666D2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наименование товара;</w:t>
      </w:r>
    </w:p>
    <w:p w14:paraId="7159B0AC" w14:textId="77777777" w:rsidR="00A235CC" w:rsidRPr="006D3159" w:rsidRDefault="00A235CC" w:rsidP="009666D2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время проведения торговых сессий;</w:t>
      </w:r>
    </w:p>
    <w:p w14:paraId="18DB9D5D" w14:textId="77777777" w:rsidR="00A235CC" w:rsidRPr="006D3159" w:rsidRDefault="00A235CC" w:rsidP="009666D2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размер обеспечительного платежа;</w:t>
      </w:r>
    </w:p>
    <w:p w14:paraId="3C30BB66" w14:textId="77777777" w:rsidR="00A235CC" w:rsidRPr="006D3159" w:rsidRDefault="00A235CC" w:rsidP="009666D2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размер лота;</w:t>
      </w:r>
    </w:p>
    <w:p w14:paraId="3491FDE4" w14:textId="77777777" w:rsidR="00A235CC" w:rsidRPr="006D3159" w:rsidRDefault="00A235CC" w:rsidP="009666D2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параметр, задающий кратность цены (любая цена, задаваемая Продавцом и Покупателем, кроме начальной, указываемой Продавцом</w:t>
      </w:r>
      <w:r w:rsidR="00DA4E10" w:rsidRPr="006D3159">
        <w:rPr>
          <w:color w:val="000000" w:themeColor="text1"/>
          <w:lang w:eastAsia="ru-RU"/>
        </w:rPr>
        <w:t>,</w:t>
      </w:r>
      <w:r w:rsidRPr="006D3159">
        <w:rPr>
          <w:color w:val="000000" w:themeColor="text1"/>
          <w:lang w:eastAsia="ru-RU"/>
        </w:rPr>
        <w:t xml:space="preserve"> должна быть кратна данной величине).</w:t>
      </w:r>
    </w:p>
    <w:p w14:paraId="5FC5D264" w14:textId="77777777" w:rsidR="003F28E0" w:rsidRPr="006D3159" w:rsidRDefault="003F28E0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Заявка на продажу подаётся Заказчиком до начала Торговой сессии и должна содержать следующие параметры: </w:t>
      </w:r>
    </w:p>
    <w:p w14:paraId="432539DE" w14:textId="77777777" w:rsidR="003F28E0" w:rsidRPr="006D3159" w:rsidRDefault="003F28E0" w:rsidP="00CE5BE6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  <w:lang w:eastAsia="ru-RU"/>
        </w:rPr>
      </w:pPr>
      <w:r w:rsidRPr="006D3159">
        <w:rPr>
          <w:color w:val="000000" w:themeColor="text1"/>
          <w:lang w:eastAsia="ru-RU"/>
        </w:rPr>
        <w:t xml:space="preserve">количество Лотов, </w:t>
      </w:r>
    </w:p>
    <w:p w14:paraId="0629D6F0" w14:textId="77777777" w:rsidR="003F28E0" w:rsidRPr="006D3159" w:rsidRDefault="003F28E0" w:rsidP="00CE5BE6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стартовая цена, </w:t>
      </w:r>
    </w:p>
    <w:p w14:paraId="0E276E23" w14:textId="77777777" w:rsidR="003F28E0" w:rsidRPr="006D3159" w:rsidRDefault="003F28E0" w:rsidP="00CE5BE6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стоп-цена (минимальный уровень цены в Заявке на продажу, ниже которого цена в Торговой сессии не снижается). </w:t>
      </w:r>
    </w:p>
    <w:p w14:paraId="19B8E9FE" w14:textId="77777777" w:rsidR="003F28E0" w:rsidRPr="006D3159" w:rsidRDefault="003F28E0" w:rsidP="003F28E0">
      <w:pPr>
        <w:pStyle w:val="Default"/>
        <w:tabs>
          <w:tab w:val="num" w:pos="1134"/>
        </w:tabs>
        <w:spacing w:before="60" w:after="60"/>
        <w:ind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Кроме того, Система автоматически задает следующие параметры Торговой сессии:</w:t>
      </w:r>
    </w:p>
    <w:p w14:paraId="65F56E5E" w14:textId="77777777" w:rsidR="003F28E0" w:rsidRPr="006D3159" w:rsidRDefault="003F28E0" w:rsidP="009666D2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  <w:lang w:eastAsia="ru-RU"/>
        </w:rPr>
      </w:pPr>
      <w:r w:rsidRPr="006D3159">
        <w:rPr>
          <w:color w:val="000000" w:themeColor="text1"/>
          <w:lang w:eastAsia="ru-RU"/>
        </w:rPr>
        <w:t xml:space="preserve">шаг снижения цены, </w:t>
      </w:r>
    </w:p>
    <w:p w14:paraId="1397F5BA" w14:textId="77777777" w:rsidR="003F28E0" w:rsidRPr="006D3159" w:rsidRDefault="003F28E0" w:rsidP="009666D2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  <w:lang w:eastAsia="ru-RU"/>
        </w:rPr>
      </w:pPr>
      <w:r w:rsidRPr="006D3159">
        <w:rPr>
          <w:color w:val="000000" w:themeColor="text1"/>
          <w:lang w:eastAsia="ru-RU"/>
        </w:rPr>
        <w:t>интервал времени пошагового изменения цены,</w:t>
      </w:r>
    </w:p>
    <w:p w14:paraId="47BA916C" w14:textId="77777777" w:rsidR="003F28E0" w:rsidRPr="006D3159" w:rsidRDefault="003F28E0" w:rsidP="009666D2">
      <w:pPr>
        <w:pStyle w:val="Default"/>
        <w:numPr>
          <w:ilvl w:val="0"/>
          <w:numId w:val="158"/>
        </w:numPr>
        <w:tabs>
          <w:tab w:val="left" w:pos="1276"/>
        </w:tabs>
        <w:spacing w:before="60" w:after="60"/>
        <w:ind w:left="709"/>
        <w:jc w:val="both"/>
        <w:rPr>
          <w:color w:val="000000" w:themeColor="text1"/>
          <w:lang w:eastAsia="ru-RU"/>
        </w:rPr>
      </w:pPr>
      <w:r w:rsidRPr="006D3159">
        <w:rPr>
          <w:color w:val="000000" w:themeColor="text1"/>
          <w:lang w:eastAsia="ru-RU"/>
        </w:rPr>
        <w:t>время, в течение которого происходит снижение от стартовой цены до стоп-цены (в определенном интервале времени).</w:t>
      </w:r>
    </w:p>
    <w:p w14:paraId="5B69C68E" w14:textId="77777777" w:rsidR="003F28E0" w:rsidRPr="006D3159" w:rsidRDefault="003F28E0" w:rsidP="00A50002">
      <w:pPr>
        <w:numPr>
          <w:ilvl w:val="2"/>
          <w:numId w:val="199"/>
        </w:numPr>
        <w:tabs>
          <w:tab w:val="left" w:pos="1260"/>
          <w:tab w:val="left" w:pos="1701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 во время Торговой сессии видит только общее количество Заявок и Лотов в Заявках от Участников в данной Торговой сессии. </w:t>
      </w:r>
    </w:p>
    <w:p w14:paraId="03F32C20" w14:textId="77777777" w:rsidR="003F28E0" w:rsidRPr="006D3159" w:rsidRDefault="003F28E0" w:rsidP="003F28E0">
      <w:pPr>
        <w:tabs>
          <w:tab w:val="left" w:pos="1260"/>
          <w:tab w:val="left" w:pos="1701"/>
        </w:tabs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случае если Заказчиком для Торговой сессии определен параметр «Отсрочка фиксации сделки», то в Торговой сессии видны Заявки на покупку, заблокированные под условие фиксации сделки, без наименований Участников.</w:t>
      </w:r>
    </w:p>
    <w:p w14:paraId="22F088BD" w14:textId="77777777" w:rsidR="003F28E0" w:rsidRPr="006D3159" w:rsidRDefault="003F28E0" w:rsidP="00A50002">
      <w:pPr>
        <w:numPr>
          <w:ilvl w:val="2"/>
          <w:numId w:val="199"/>
        </w:numPr>
        <w:tabs>
          <w:tab w:val="left" w:pos="0"/>
          <w:tab w:val="left" w:pos="15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 во время Торговой сессии видит Заявку на продажу с указанием объёма и текущей ценой.</w:t>
      </w:r>
    </w:p>
    <w:p w14:paraId="00BA8E96" w14:textId="77777777" w:rsidR="00FD640A" w:rsidRPr="006D3159" w:rsidRDefault="00FD640A" w:rsidP="00A50002">
      <w:pPr>
        <w:numPr>
          <w:ilvl w:val="2"/>
          <w:numId w:val="199"/>
        </w:numPr>
        <w:tabs>
          <w:tab w:val="left" w:pos="1418"/>
          <w:tab w:val="left" w:pos="15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 имеет возможность подавать Заявки на покупку, в случае если в открытых Торговых сессиях Заказчиком подана заявка на продажу. В случае отсутствия заявки на продажу подача Участником заявки на покупку в торговой сессии не предусмотрена.</w:t>
      </w:r>
    </w:p>
    <w:p w14:paraId="0FFCAE64" w14:textId="77777777" w:rsidR="00FD640A" w:rsidRPr="006D3159" w:rsidRDefault="008D7D62" w:rsidP="00A50002">
      <w:pPr>
        <w:numPr>
          <w:ilvl w:val="2"/>
          <w:numId w:val="199"/>
        </w:numPr>
        <w:tabs>
          <w:tab w:val="left" w:pos="1418"/>
          <w:tab w:val="left" w:pos="15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 имеет возможность подавать Заявки на покупку по цене, у которой разница от текущей цены Заказчика должна быть кратна шагу торгов.</w:t>
      </w:r>
    </w:p>
    <w:p w14:paraId="6BBAF803" w14:textId="77777777" w:rsidR="003F28E0" w:rsidRPr="006D3159" w:rsidRDefault="003F28E0" w:rsidP="00A50002">
      <w:pPr>
        <w:numPr>
          <w:ilvl w:val="2"/>
          <w:numId w:val="199"/>
        </w:numPr>
        <w:tabs>
          <w:tab w:val="left" w:pos="1418"/>
          <w:tab w:val="left" w:pos="15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Электронная сделка совершается, если цена в Заявке на продажу станет равной или ниже цены в Заявке на покупку. При этом сделка всегда заключается по наибольшей цене.</w:t>
      </w:r>
    </w:p>
    <w:p w14:paraId="7EC96D94" w14:textId="71035361" w:rsidR="003F28E0" w:rsidRPr="00D610F2" w:rsidRDefault="003F28E0" w:rsidP="00A50002">
      <w:pPr>
        <w:numPr>
          <w:ilvl w:val="2"/>
          <w:numId w:val="199"/>
        </w:numPr>
        <w:tabs>
          <w:tab w:val="left" w:pos="15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Последовательность удовлетворения Заявок на покупку определяется в зависимости от режима сортировки в Торговой сессии, в соответствии с п. </w:t>
      </w:r>
      <w:r w:rsidR="004E2BD7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4E2BD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_Ref419901394 \r \h  \* MERGEFORMAT </w:instrText>
      </w:r>
      <w:r w:rsidR="004E2BD7" w:rsidRPr="00D610F2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4E2BD7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13.2.10</w:t>
      </w:r>
      <w:r w:rsidR="004E2BD7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4E2BD7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E252E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Правил.</w:t>
      </w:r>
    </w:p>
    <w:p w14:paraId="107DD150" w14:textId="77777777" w:rsidR="003F28E0" w:rsidRPr="006D3159" w:rsidRDefault="003F28E0" w:rsidP="00A50002">
      <w:pPr>
        <w:numPr>
          <w:ilvl w:val="2"/>
          <w:numId w:val="199"/>
        </w:numPr>
        <w:tabs>
          <w:tab w:val="left" w:pos="1701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Максимальное число Заявок на покупку от одного Участника и количество сделок в Торговой сессии не ограничено.</w:t>
      </w:r>
    </w:p>
    <w:p w14:paraId="45D397FE" w14:textId="6225DC3C" w:rsidR="003F28E0" w:rsidRPr="006D3159" w:rsidRDefault="003F28E0" w:rsidP="00A50002">
      <w:pPr>
        <w:pStyle w:val="2"/>
        <w:numPr>
          <w:ilvl w:val="1"/>
          <w:numId w:val="199"/>
        </w:numPr>
        <w:ind w:hanging="519"/>
        <w:rPr>
          <w:rFonts w:ascii="Times New Roman" w:hAnsi="Times New Roman"/>
          <w:b/>
          <w:color w:val="000000" w:themeColor="text1"/>
          <w:sz w:val="24"/>
          <w:szCs w:val="24"/>
        </w:rPr>
      </w:pPr>
      <w:bookmarkStart w:id="634" w:name="_Ref449087887"/>
      <w:bookmarkStart w:id="635" w:name="_Toc44944872"/>
      <w:r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Встречный аукцион</w:t>
      </w:r>
      <w:bookmarkEnd w:id="634"/>
      <w:bookmarkEnd w:id="635"/>
    </w:p>
    <w:p w14:paraId="617AD260" w14:textId="77777777" w:rsidR="00152D40" w:rsidRPr="006D3159" w:rsidRDefault="00152D40" w:rsidP="00A50002">
      <w:pPr>
        <w:pStyle w:val="af1"/>
        <w:numPr>
          <w:ilvl w:val="2"/>
          <w:numId w:val="19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Торги</w:t>
      </w:r>
      <w:r w:rsidR="00E91A6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проводятся путем повышения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цены за единицу измерения Лота на величину, равную «шагу торгов». </w:t>
      </w:r>
    </w:p>
    <w:p w14:paraId="3FE58451" w14:textId="77777777" w:rsidR="00152D40" w:rsidRPr="006D3159" w:rsidRDefault="00152D40" w:rsidP="00A50002">
      <w:pPr>
        <w:pStyle w:val="af1"/>
        <w:numPr>
          <w:ilvl w:val="2"/>
          <w:numId w:val="19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«Шаг торгов» устанавливается для </w:t>
      </w:r>
      <w:r w:rsidR="00E91A6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Встречного аукциона Заказчиком.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указании в Заявке на покупку цены, некратной «шагу торгов», такая цена автом</w:t>
      </w:r>
      <w:r w:rsidR="00AA1A1F" w:rsidRPr="006D3159">
        <w:rPr>
          <w:rFonts w:ascii="Times New Roman" w:hAnsi="Times New Roman"/>
          <w:color w:val="000000" w:themeColor="text1"/>
          <w:sz w:val="24"/>
          <w:szCs w:val="24"/>
        </w:rPr>
        <w:t>атически округляется в большую сторону.</w:t>
      </w:r>
    </w:p>
    <w:p w14:paraId="6311F04A" w14:textId="77777777" w:rsidR="003F28E0" w:rsidRPr="006D3159" w:rsidRDefault="003F28E0" w:rsidP="00A50002">
      <w:pPr>
        <w:pStyle w:val="af1"/>
        <w:numPr>
          <w:ilvl w:val="2"/>
          <w:numId w:val="19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проведении встречного аукциона применяются условия, предусмотренные </w:t>
      </w:r>
      <w:r w:rsidR="008E252E" w:rsidRPr="006D3159">
        <w:rPr>
          <w:rFonts w:ascii="Times New Roman" w:hAnsi="Times New Roman"/>
          <w:color w:val="000000" w:themeColor="text1"/>
          <w:sz w:val="24"/>
          <w:szCs w:val="24"/>
        </w:rPr>
        <w:t>разделом 1</w:t>
      </w:r>
      <w:r w:rsidR="00B509C4" w:rsidRPr="006D3159">
        <w:rPr>
          <w:rFonts w:ascii="Times New Roman" w:hAnsi="Times New Roman"/>
          <w:color w:val="000000" w:themeColor="text1"/>
          <w:sz w:val="24"/>
          <w:szCs w:val="24"/>
        </w:rPr>
        <w:t>3</w:t>
      </w:r>
      <w:r w:rsidR="008E252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.2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настоящих Правил. </w:t>
      </w:r>
    </w:p>
    <w:p w14:paraId="423C310E" w14:textId="77777777" w:rsidR="00140B2B" w:rsidRPr="006D3159" w:rsidRDefault="00140B2B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Для создания торговой сессии Заказчик направляет Оператору письмо с указанием основных обязательных параметров таких как:</w:t>
      </w:r>
    </w:p>
    <w:p w14:paraId="1A32CEB0" w14:textId="77777777" w:rsidR="00140B2B" w:rsidRPr="006D3159" w:rsidRDefault="00140B2B" w:rsidP="009666D2">
      <w:pPr>
        <w:pStyle w:val="Default"/>
        <w:numPr>
          <w:ilvl w:val="0"/>
          <w:numId w:val="85"/>
        </w:numPr>
        <w:spacing w:before="60" w:after="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наименование товара;</w:t>
      </w:r>
    </w:p>
    <w:p w14:paraId="2A2FFF4B" w14:textId="77777777" w:rsidR="00140B2B" w:rsidRPr="006D3159" w:rsidRDefault="00140B2B" w:rsidP="009666D2">
      <w:pPr>
        <w:pStyle w:val="Default"/>
        <w:numPr>
          <w:ilvl w:val="0"/>
          <w:numId w:val="85"/>
        </w:numPr>
        <w:spacing w:before="60" w:after="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время проведения торговых сессий;</w:t>
      </w:r>
    </w:p>
    <w:p w14:paraId="0E61B36B" w14:textId="77777777" w:rsidR="00140B2B" w:rsidRPr="006D3159" w:rsidRDefault="00140B2B" w:rsidP="009666D2">
      <w:pPr>
        <w:pStyle w:val="Default"/>
        <w:numPr>
          <w:ilvl w:val="0"/>
          <w:numId w:val="85"/>
        </w:numPr>
        <w:spacing w:before="60" w:after="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размер обеспечительного платежа;</w:t>
      </w:r>
    </w:p>
    <w:p w14:paraId="552CDB2C" w14:textId="77777777" w:rsidR="00140B2B" w:rsidRPr="006D3159" w:rsidRDefault="00140B2B" w:rsidP="009666D2">
      <w:pPr>
        <w:pStyle w:val="Default"/>
        <w:numPr>
          <w:ilvl w:val="0"/>
          <w:numId w:val="85"/>
        </w:numPr>
        <w:spacing w:before="60" w:after="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размер лота;</w:t>
      </w:r>
    </w:p>
    <w:p w14:paraId="34E115E1" w14:textId="77777777" w:rsidR="00BB4C5C" w:rsidRPr="006D3159" w:rsidRDefault="00BB4C5C" w:rsidP="009666D2">
      <w:pPr>
        <w:pStyle w:val="Default"/>
        <w:numPr>
          <w:ilvl w:val="0"/>
          <w:numId w:val="85"/>
        </w:numPr>
        <w:spacing w:before="60" w:after="60"/>
        <w:jc w:val="both"/>
        <w:rPr>
          <w:color w:val="000000" w:themeColor="text1"/>
          <w:lang w:eastAsia="ru-RU"/>
        </w:rPr>
      </w:pPr>
      <w:r w:rsidRPr="006D3159">
        <w:rPr>
          <w:color w:val="000000" w:themeColor="text1"/>
          <w:lang w:eastAsia="ru-RU"/>
        </w:rPr>
        <w:t>«Шаг торгов»</w:t>
      </w:r>
      <w:r w:rsidR="000C704D" w:rsidRPr="006D3159">
        <w:rPr>
          <w:color w:val="000000" w:themeColor="text1"/>
          <w:lang w:eastAsia="ru-RU"/>
        </w:rPr>
        <w:t>.</w:t>
      </w:r>
    </w:p>
    <w:p w14:paraId="3A112BFC" w14:textId="77777777" w:rsidR="0045155D" w:rsidRPr="006D3159" w:rsidRDefault="0045155D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Заявка на продажу подаётся Заказчиком до начала Торговой сессии и должна содержать следующие параметры: </w:t>
      </w:r>
    </w:p>
    <w:p w14:paraId="3FD134D2" w14:textId="77777777" w:rsidR="0045155D" w:rsidRPr="006D3159" w:rsidRDefault="0045155D" w:rsidP="00C62813">
      <w:pPr>
        <w:pStyle w:val="Default"/>
        <w:numPr>
          <w:ilvl w:val="0"/>
          <w:numId w:val="85"/>
        </w:numPr>
        <w:spacing w:before="60" w:after="60"/>
        <w:jc w:val="both"/>
        <w:rPr>
          <w:color w:val="000000" w:themeColor="text1"/>
          <w:lang w:eastAsia="ru-RU"/>
        </w:rPr>
      </w:pPr>
      <w:r w:rsidRPr="006D3159">
        <w:rPr>
          <w:color w:val="000000" w:themeColor="text1"/>
          <w:lang w:eastAsia="ru-RU"/>
        </w:rPr>
        <w:t>количество Лотов</w:t>
      </w:r>
      <w:r w:rsidR="000C704D" w:rsidRPr="006D3159">
        <w:rPr>
          <w:color w:val="000000" w:themeColor="text1"/>
          <w:lang w:eastAsia="ru-RU"/>
        </w:rPr>
        <w:t>;</w:t>
      </w:r>
      <w:r w:rsidRPr="006D3159">
        <w:rPr>
          <w:color w:val="000000" w:themeColor="text1"/>
          <w:lang w:eastAsia="ru-RU"/>
        </w:rPr>
        <w:t xml:space="preserve"> </w:t>
      </w:r>
    </w:p>
    <w:p w14:paraId="57E420B3" w14:textId="77777777" w:rsidR="0045155D" w:rsidRPr="006D3159" w:rsidRDefault="00BB4C5C" w:rsidP="00C62813">
      <w:pPr>
        <w:pStyle w:val="Default"/>
        <w:numPr>
          <w:ilvl w:val="0"/>
          <w:numId w:val="85"/>
        </w:numPr>
        <w:spacing w:before="60" w:after="60"/>
        <w:jc w:val="both"/>
        <w:rPr>
          <w:color w:val="000000" w:themeColor="text1"/>
        </w:rPr>
      </w:pPr>
      <w:r w:rsidRPr="006D3159">
        <w:rPr>
          <w:color w:val="000000" w:themeColor="text1"/>
        </w:rPr>
        <w:t>цена</w:t>
      </w:r>
      <w:r w:rsidR="004C513C" w:rsidRPr="006D3159">
        <w:rPr>
          <w:color w:val="000000" w:themeColor="text1"/>
        </w:rPr>
        <w:t>.</w:t>
      </w:r>
    </w:p>
    <w:p w14:paraId="65C746A5" w14:textId="77777777" w:rsidR="00140B2B" w:rsidRPr="006D3159" w:rsidRDefault="00140B2B" w:rsidP="00A50002">
      <w:pPr>
        <w:pStyle w:val="Default"/>
        <w:numPr>
          <w:ilvl w:val="2"/>
          <w:numId w:val="199"/>
        </w:numPr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В течение Торговой сессии Заказчик и Участники имеют право подавать и отзывать неограниченное количество заявок на продажу</w:t>
      </w:r>
      <w:r w:rsidR="00856C52" w:rsidRPr="006D3159">
        <w:rPr>
          <w:color w:val="000000" w:themeColor="text1"/>
        </w:rPr>
        <w:t xml:space="preserve"> и на покупку</w:t>
      </w:r>
      <w:r w:rsidRPr="006D3159">
        <w:rPr>
          <w:color w:val="000000" w:themeColor="text1"/>
        </w:rPr>
        <w:t>, а также изменять цену в ранее поданных заявках.</w:t>
      </w:r>
    </w:p>
    <w:p w14:paraId="28EE1D0E" w14:textId="27A2B0AB" w:rsidR="00470078" w:rsidRPr="00D610F2" w:rsidRDefault="003F28E0" w:rsidP="00A50002">
      <w:pPr>
        <w:numPr>
          <w:ilvl w:val="2"/>
          <w:numId w:val="199"/>
        </w:numPr>
        <w:tabs>
          <w:tab w:val="left" w:pos="15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открытой Торговой сессии </w:t>
      </w:r>
      <w:r w:rsidR="00470078" w:rsidRPr="006D3159">
        <w:rPr>
          <w:rFonts w:ascii="Times New Roman" w:eastAsia="Calibri" w:hAnsi="Times New Roman" w:cs="Times New Roman"/>
          <w:color w:val="000000" w:themeColor="text1"/>
          <w:sz w:val="24"/>
          <w:szCs w:val="24"/>
          <w:lang w:eastAsia="ru-RU"/>
        </w:rPr>
        <w:t xml:space="preserve">для Заказчика и Участника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доступна для просмотра следующая информация о размещенных Заявках на продажу и покупку: количество Лотов, цена за единицу измерения Лота и суммарная стоимость Заявки.</w:t>
      </w:r>
      <w:r w:rsidR="00C6281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7007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Последовательность удовлетворения Заявок на покупку определяется в зависимости от режима сортировки в Торговой сессии, в соответствии с п</w:t>
      </w:r>
      <w:r w:rsidR="0000585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4E2BD7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4E2BD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_Ref419901394 \r \h  \* MERGEFORMAT </w:instrText>
      </w:r>
      <w:r w:rsidR="004E2BD7" w:rsidRPr="00D610F2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4E2BD7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13.2.10</w:t>
      </w:r>
      <w:r w:rsidR="004E2BD7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470078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1DD7841" w14:textId="77777777" w:rsidR="00470078" w:rsidRPr="00D610F2" w:rsidRDefault="00470078" w:rsidP="00A50002">
      <w:pPr>
        <w:numPr>
          <w:ilvl w:val="2"/>
          <w:numId w:val="199"/>
        </w:numPr>
        <w:tabs>
          <w:tab w:val="left" w:pos="1701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Максимальное число Заявок на покупку от одного Участника и количество сделок в Торговой сессии не ограничено.</w:t>
      </w:r>
    </w:p>
    <w:p w14:paraId="385B2B1B" w14:textId="77777777" w:rsidR="000612C2" w:rsidRPr="006D3159" w:rsidRDefault="00034BFF" w:rsidP="00A50002">
      <w:pPr>
        <w:pStyle w:val="af1"/>
        <w:numPr>
          <w:ilvl w:val="2"/>
          <w:numId w:val="199"/>
        </w:numPr>
        <w:tabs>
          <w:tab w:val="left" w:pos="1260"/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Электронная сделка всегда совер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шается по наибольшей цене, при условии, что цена в Заявке на продажу равна или ниже цены в Заявке на покупку. Если параметр </w:t>
      </w:r>
      <w:r w:rsidR="00AD5F35" w:rsidRPr="006D3159">
        <w:rPr>
          <w:rFonts w:ascii="Times New Roman" w:hAnsi="Times New Roman"/>
          <w:color w:val="000000" w:themeColor="text1"/>
          <w:sz w:val="24"/>
          <w:szCs w:val="24"/>
        </w:rPr>
        <w:t>«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Отсрочка фиксации сделки</w:t>
      </w:r>
      <w:r w:rsidR="00AD5F35" w:rsidRPr="006D3159">
        <w:rPr>
          <w:rFonts w:ascii="Times New Roman" w:hAnsi="Times New Roman"/>
          <w:color w:val="000000" w:themeColor="text1"/>
          <w:sz w:val="24"/>
          <w:szCs w:val="24"/>
        </w:rPr>
        <w:t>»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не установлен, сделка фиксируется мгновенно. </w:t>
      </w:r>
    </w:p>
    <w:p w14:paraId="1C918E51" w14:textId="609AD787" w:rsidR="000612C2" w:rsidRPr="006D3159" w:rsidRDefault="000612C2" w:rsidP="00A50002">
      <w:pPr>
        <w:pStyle w:val="af1"/>
        <w:numPr>
          <w:ilvl w:val="1"/>
          <w:numId w:val="19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vanish/>
          <w:color w:val="000000" w:themeColor="text1"/>
          <w:sz w:val="24"/>
          <w:szCs w:val="24"/>
        </w:rPr>
      </w:pPr>
      <w:bookmarkStart w:id="636" w:name="_Ref449087949"/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Классический аукцион</w:t>
      </w:r>
      <w:bookmarkEnd w:id="636"/>
    </w:p>
    <w:p w14:paraId="170D754C" w14:textId="77777777" w:rsidR="00D20404" w:rsidRPr="006D3159" w:rsidRDefault="00D57898" w:rsidP="00C07A4F">
      <w:pPr>
        <w:pStyle w:val="Default"/>
        <w:numPr>
          <w:ilvl w:val="2"/>
          <w:numId w:val="199"/>
        </w:numPr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 </w:t>
      </w:r>
      <w:r w:rsidR="00127D44" w:rsidRPr="006D3159">
        <w:rPr>
          <w:color w:val="000000" w:themeColor="text1"/>
        </w:rPr>
        <w:t xml:space="preserve">Торги проводятся в соответствии с разделом </w:t>
      </w:r>
      <w:r w:rsidR="006D402B" w:rsidRPr="006D3159">
        <w:rPr>
          <w:color w:val="000000" w:themeColor="text1"/>
        </w:rPr>
        <w:fldChar w:fldCharType="begin"/>
      </w:r>
      <w:r w:rsidR="006D402B" w:rsidRPr="006D3159">
        <w:rPr>
          <w:color w:val="000000" w:themeColor="text1"/>
        </w:rPr>
        <w:instrText xml:space="preserve"> REF _Ref449087887 \r \h </w:instrText>
      </w:r>
      <w:r w:rsidR="00D0033D" w:rsidRPr="006D3159">
        <w:rPr>
          <w:color w:val="000000" w:themeColor="text1"/>
        </w:rPr>
        <w:instrText xml:space="preserve"> \* MERGEFORMAT </w:instrText>
      </w:r>
      <w:r w:rsidR="006D402B" w:rsidRPr="006D3159">
        <w:rPr>
          <w:color w:val="000000" w:themeColor="text1"/>
        </w:rPr>
      </w:r>
      <w:r w:rsidR="006D402B" w:rsidRPr="006D3159">
        <w:rPr>
          <w:color w:val="000000" w:themeColor="text1"/>
        </w:rPr>
        <w:fldChar w:fldCharType="separate"/>
      </w:r>
      <w:r w:rsidR="00D610F2">
        <w:rPr>
          <w:color w:val="000000" w:themeColor="text1"/>
        </w:rPr>
        <w:t>13.4</w:t>
      </w:r>
      <w:r w:rsidR="006D402B" w:rsidRPr="006D3159">
        <w:rPr>
          <w:color w:val="000000" w:themeColor="text1"/>
        </w:rPr>
        <w:fldChar w:fldCharType="end"/>
      </w:r>
      <w:r w:rsidR="00127D44" w:rsidRPr="006D3159">
        <w:rPr>
          <w:color w:val="000000" w:themeColor="text1"/>
        </w:rPr>
        <w:t xml:space="preserve"> Правил.</w:t>
      </w:r>
    </w:p>
    <w:p w14:paraId="7A599D1A" w14:textId="77777777" w:rsidR="00D20404" w:rsidRPr="006D3159" w:rsidRDefault="00757876" w:rsidP="00A50002">
      <w:pPr>
        <w:pStyle w:val="Default"/>
        <w:numPr>
          <w:ilvl w:val="2"/>
          <w:numId w:val="199"/>
        </w:numPr>
        <w:spacing w:before="60" w:after="60"/>
        <w:ind w:left="0" w:firstLine="709"/>
        <w:jc w:val="both"/>
        <w:rPr>
          <w:color w:val="000000" w:themeColor="text1"/>
        </w:rPr>
      </w:pPr>
      <w:r w:rsidRPr="00D610F2">
        <w:rPr>
          <w:color w:val="000000" w:themeColor="text1"/>
        </w:rPr>
        <w:t xml:space="preserve">В Классическом аукционе таймер </w:t>
      </w:r>
      <w:r w:rsidR="00AD5F35" w:rsidRPr="00D610F2">
        <w:rPr>
          <w:color w:val="000000" w:themeColor="text1"/>
        </w:rPr>
        <w:t>О</w:t>
      </w:r>
      <w:r w:rsidRPr="00D610F2">
        <w:rPr>
          <w:color w:val="000000" w:themeColor="text1"/>
        </w:rPr>
        <w:t>тсрочки</w:t>
      </w:r>
      <w:r w:rsidR="00AD5F35" w:rsidRPr="00D610F2">
        <w:rPr>
          <w:color w:val="000000" w:themeColor="text1"/>
        </w:rPr>
        <w:t xml:space="preserve"> фиксации сделки</w:t>
      </w:r>
      <w:r w:rsidRPr="00D610F2">
        <w:rPr>
          <w:color w:val="000000" w:themeColor="text1"/>
        </w:rPr>
        <w:t xml:space="preserve"> включается только по завершению </w:t>
      </w:r>
      <w:r w:rsidR="00127D44" w:rsidRPr="006D3159">
        <w:rPr>
          <w:color w:val="000000" w:themeColor="text1"/>
        </w:rPr>
        <w:t>Т</w:t>
      </w:r>
      <w:r w:rsidRPr="006D3159">
        <w:rPr>
          <w:color w:val="000000" w:themeColor="text1"/>
        </w:rPr>
        <w:t xml:space="preserve">орговой сессии, то есть времени, указанного в параметрах </w:t>
      </w:r>
      <w:r w:rsidR="00127D44" w:rsidRPr="006D3159">
        <w:rPr>
          <w:color w:val="000000" w:themeColor="text1"/>
        </w:rPr>
        <w:t>Т</w:t>
      </w:r>
      <w:r w:rsidRPr="006D3159">
        <w:rPr>
          <w:color w:val="000000" w:themeColor="text1"/>
        </w:rPr>
        <w:t>орговой сессии</w:t>
      </w:r>
      <w:r w:rsidR="00AD5F35" w:rsidRPr="006D3159">
        <w:rPr>
          <w:color w:val="000000" w:themeColor="text1"/>
        </w:rPr>
        <w:t>,</w:t>
      </w:r>
      <w:r w:rsidRPr="006D3159">
        <w:rPr>
          <w:color w:val="000000" w:themeColor="text1"/>
        </w:rPr>
        <w:t xml:space="preserve"> и до которого принимаются предложения </w:t>
      </w:r>
      <w:r w:rsidR="00127D44" w:rsidRPr="006D3159">
        <w:rPr>
          <w:color w:val="000000" w:themeColor="text1"/>
        </w:rPr>
        <w:t>У</w:t>
      </w:r>
      <w:r w:rsidRPr="006D3159">
        <w:rPr>
          <w:color w:val="000000" w:themeColor="text1"/>
        </w:rPr>
        <w:t xml:space="preserve">частников </w:t>
      </w:r>
      <w:r w:rsidR="00127D44" w:rsidRPr="006D3159">
        <w:rPr>
          <w:color w:val="000000" w:themeColor="text1"/>
        </w:rPr>
        <w:t>С</w:t>
      </w:r>
      <w:r w:rsidRPr="006D3159">
        <w:rPr>
          <w:color w:val="000000" w:themeColor="text1"/>
        </w:rPr>
        <w:t>истемы.</w:t>
      </w:r>
    </w:p>
    <w:p w14:paraId="5AECECFF" w14:textId="77777777" w:rsidR="00127D44" w:rsidRPr="006D3159" w:rsidRDefault="00127D44" w:rsidP="00A50002">
      <w:pPr>
        <w:pStyle w:val="Default"/>
        <w:numPr>
          <w:ilvl w:val="2"/>
          <w:numId w:val="199"/>
        </w:numPr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Участники имеют право подавать заявки на покупку только при открытой Торговой сессии.</w:t>
      </w:r>
    </w:p>
    <w:p w14:paraId="4E4CEAE5" w14:textId="77777777" w:rsidR="00A46110" w:rsidRPr="006D3159" w:rsidRDefault="00A46110" w:rsidP="00A50002">
      <w:pPr>
        <w:pStyle w:val="Default"/>
        <w:numPr>
          <w:ilvl w:val="1"/>
          <w:numId w:val="199"/>
        </w:numPr>
        <w:spacing w:before="60" w:after="60"/>
        <w:ind w:hanging="519"/>
        <w:jc w:val="both"/>
        <w:rPr>
          <w:b/>
          <w:color w:val="000000" w:themeColor="text1"/>
        </w:rPr>
      </w:pPr>
      <w:r w:rsidRPr="006D3159">
        <w:rPr>
          <w:b/>
          <w:color w:val="000000" w:themeColor="text1"/>
        </w:rPr>
        <w:t xml:space="preserve">Специальные </w:t>
      </w:r>
      <w:r w:rsidRPr="006D3159">
        <w:rPr>
          <w:b/>
          <w:color w:val="000000" w:themeColor="text1"/>
          <w:lang w:eastAsia="ru-RU"/>
        </w:rPr>
        <w:t>Торговые</w:t>
      </w:r>
      <w:r w:rsidRPr="006D3159">
        <w:rPr>
          <w:b/>
          <w:color w:val="000000" w:themeColor="text1"/>
        </w:rPr>
        <w:t xml:space="preserve"> сессии для участия</w:t>
      </w:r>
      <w:r w:rsidR="00520224" w:rsidRPr="006D3159">
        <w:rPr>
          <w:b/>
          <w:color w:val="000000" w:themeColor="text1"/>
        </w:rPr>
        <w:t xml:space="preserve"> отдельных </w:t>
      </w:r>
      <w:r w:rsidR="006A4D9D" w:rsidRPr="006D3159">
        <w:rPr>
          <w:b/>
          <w:color w:val="000000" w:themeColor="text1"/>
        </w:rPr>
        <w:t>Участников</w:t>
      </w:r>
      <w:r w:rsidR="00520224" w:rsidRPr="006D3159">
        <w:rPr>
          <w:b/>
          <w:color w:val="000000" w:themeColor="text1"/>
        </w:rPr>
        <w:t xml:space="preserve"> или</w:t>
      </w:r>
      <w:r w:rsidRPr="006D3159">
        <w:rPr>
          <w:b/>
          <w:color w:val="000000" w:themeColor="text1"/>
        </w:rPr>
        <w:t xml:space="preserve"> </w:t>
      </w:r>
      <w:r w:rsidR="006A4D9D" w:rsidRPr="006D3159">
        <w:rPr>
          <w:b/>
          <w:color w:val="000000" w:themeColor="text1"/>
        </w:rPr>
        <w:t xml:space="preserve">представителей </w:t>
      </w:r>
      <w:r w:rsidRPr="006D3159">
        <w:rPr>
          <w:b/>
          <w:color w:val="000000" w:themeColor="text1"/>
        </w:rPr>
        <w:t>СМП.</w:t>
      </w:r>
    </w:p>
    <w:p w14:paraId="77DC417C" w14:textId="77777777" w:rsidR="00A46110" w:rsidRPr="00D610F2" w:rsidRDefault="00A46110" w:rsidP="00C07A4F">
      <w:pPr>
        <w:pStyle w:val="Default"/>
        <w:numPr>
          <w:ilvl w:val="2"/>
          <w:numId w:val="199"/>
        </w:numPr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 xml:space="preserve">Торги проводятся в соответствии с разделами </w:t>
      </w:r>
      <w:r w:rsidR="006D402B" w:rsidRPr="006D3159">
        <w:rPr>
          <w:color w:val="000000" w:themeColor="text1"/>
        </w:rPr>
        <w:fldChar w:fldCharType="begin"/>
      </w:r>
      <w:r w:rsidR="006D402B" w:rsidRPr="006D3159">
        <w:rPr>
          <w:color w:val="000000" w:themeColor="text1"/>
        </w:rPr>
        <w:instrText xml:space="preserve"> REF _Ref449087913 \r \h </w:instrText>
      </w:r>
      <w:r w:rsidR="00D0033D" w:rsidRPr="006D3159">
        <w:rPr>
          <w:color w:val="000000" w:themeColor="text1"/>
        </w:rPr>
        <w:instrText xml:space="preserve"> \* MERGEFORMAT </w:instrText>
      </w:r>
      <w:r w:rsidR="006D402B" w:rsidRPr="006D3159">
        <w:rPr>
          <w:color w:val="000000" w:themeColor="text1"/>
        </w:rPr>
      </w:r>
      <w:r w:rsidR="006D402B" w:rsidRPr="006D3159">
        <w:rPr>
          <w:color w:val="000000" w:themeColor="text1"/>
        </w:rPr>
        <w:fldChar w:fldCharType="separate"/>
      </w:r>
      <w:r w:rsidR="00D610F2">
        <w:rPr>
          <w:color w:val="000000" w:themeColor="text1"/>
        </w:rPr>
        <w:t>13.3</w:t>
      </w:r>
      <w:r w:rsidR="006D402B" w:rsidRPr="006D3159">
        <w:rPr>
          <w:color w:val="000000" w:themeColor="text1"/>
        </w:rPr>
        <w:fldChar w:fldCharType="end"/>
      </w:r>
      <w:r w:rsidR="006D402B" w:rsidRPr="006D3159">
        <w:rPr>
          <w:color w:val="000000" w:themeColor="text1"/>
        </w:rPr>
        <w:t xml:space="preserve"> - </w:t>
      </w:r>
      <w:r w:rsidR="006D402B" w:rsidRPr="006D3159">
        <w:rPr>
          <w:color w:val="000000" w:themeColor="text1"/>
        </w:rPr>
        <w:fldChar w:fldCharType="begin"/>
      </w:r>
      <w:r w:rsidR="006D402B" w:rsidRPr="006D3159">
        <w:rPr>
          <w:color w:val="000000" w:themeColor="text1"/>
        </w:rPr>
        <w:instrText xml:space="preserve"> REF _Ref449087949 \r \h </w:instrText>
      </w:r>
      <w:r w:rsidR="00D0033D" w:rsidRPr="006D3159">
        <w:rPr>
          <w:color w:val="000000" w:themeColor="text1"/>
        </w:rPr>
        <w:instrText xml:space="preserve"> \* MERGEFORMAT </w:instrText>
      </w:r>
      <w:r w:rsidR="006D402B" w:rsidRPr="006D3159">
        <w:rPr>
          <w:color w:val="000000" w:themeColor="text1"/>
        </w:rPr>
      </w:r>
      <w:r w:rsidR="006D402B" w:rsidRPr="006D3159">
        <w:rPr>
          <w:color w:val="000000" w:themeColor="text1"/>
        </w:rPr>
        <w:fldChar w:fldCharType="separate"/>
      </w:r>
      <w:r w:rsidR="00D610F2">
        <w:rPr>
          <w:color w:val="000000" w:themeColor="text1"/>
        </w:rPr>
        <w:t>13.5</w:t>
      </w:r>
      <w:r w:rsidR="006D402B" w:rsidRPr="006D3159">
        <w:rPr>
          <w:color w:val="000000" w:themeColor="text1"/>
        </w:rPr>
        <w:fldChar w:fldCharType="end"/>
      </w:r>
      <w:r w:rsidR="006D402B" w:rsidRPr="006D3159">
        <w:rPr>
          <w:color w:val="000000" w:themeColor="text1"/>
        </w:rPr>
        <w:t xml:space="preserve"> </w:t>
      </w:r>
      <w:r w:rsidR="00F824C7" w:rsidRPr="006D3159">
        <w:rPr>
          <w:color w:val="000000" w:themeColor="text1"/>
        </w:rPr>
        <w:t>Прав</w:t>
      </w:r>
      <w:r w:rsidR="00F824C7" w:rsidRPr="00D610F2">
        <w:rPr>
          <w:color w:val="000000" w:themeColor="text1"/>
        </w:rPr>
        <w:t>ил.</w:t>
      </w:r>
    </w:p>
    <w:p w14:paraId="57C91A45" w14:textId="77777777" w:rsidR="00F824C7" w:rsidRPr="006D3159" w:rsidRDefault="00F824C7" w:rsidP="00A50002">
      <w:pPr>
        <w:pStyle w:val="Default"/>
        <w:numPr>
          <w:ilvl w:val="2"/>
          <w:numId w:val="199"/>
        </w:numPr>
        <w:spacing w:before="60" w:after="60"/>
        <w:ind w:left="0" w:firstLine="709"/>
        <w:jc w:val="both"/>
        <w:rPr>
          <w:color w:val="000000" w:themeColor="text1"/>
        </w:rPr>
      </w:pPr>
      <w:r w:rsidRPr="00D610F2">
        <w:rPr>
          <w:color w:val="000000" w:themeColor="text1"/>
        </w:rPr>
        <w:t>В специальных Торговых сессиях могут принимать участие компании, вошедшие в список Заказчика и</w:t>
      </w:r>
      <w:r w:rsidR="00520224" w:rsidRPr="006D3159">
        <w:rPr>
          <w:color w:val="000000" w:themeColor="text1"/>
        </w:rPr>
        <w:t>/ или</w:t>
      </w:r>
      <w:r w:rsidRPr="006D3159">
        <w:rPr>
          <w:color w:val="000000" w:themeColor="text1"/>
        </w:rPr>
        <w:t xml:space="preserve"> соответствующие параметрам СМП отрасли Заказчика.</w:t>
      </w:r>
    </w:p>
    <w:p w14:paraId="5901BC61" w14:textId="701B4D7D" w:rsidR="007C06BF" w:rsidRPr="006D3159" w:rsidRDefault="000946FF" w:rsidP="00A50002">
      <w:pPr>
        <w:pStyle w:val="Default"/>
        <w:numPr>
          <w:ilvl w:val="2"/>
          <w:numId w:val="199"/>
        </w:numPr>
        <w:spacing w:before="60" w:after="60"/>
        <w:ind w:left="0" w:firstLine="709"/>
        <w:jc w:val="both"/>
        <w:rPr>
          <w:color w:val="000000" w:themeColor="text1"/>
        </w:rPr>
      </w:pPr>
      <w:bookmarkStart w:id="637" w:name="_Ref433362000"/>
      <w:r w:rsidRPr="006D3159">
        <w:rPr>
          <w:color w:val="000000" w:themeColor="text1"/>
        </w:rPr>
        <w:lastRenderedPageBreak/>
        <w:t xml:space="preserve">Для получения права участия в специальной Торговой сессии Участник обязан указать в Личном кабинете требуемые </w:t>
      </w:r>
      <w:r w:rsidR="005B7AE4" w:rsidRPr="006D3159">
        <w:rPr>
          <w:color w:val="000000" w:themeColor="text1"/>
        </w:rPr>
        <w:t>на установленный период</w:t>
      </w:r>
      <w:r w:rsidRPr="006D3159">
        <w:rPr>
          <w:color w:val="000000" w:themeColor="text1"/>
        </w:rPr>
        <w:t xml:space="preserve"> </w:t>
      </w:r>
      <w:r w:rsidR="00A5531B" w:rsidRPr="006D3159">
        <w:rPr>
          <w:color w:val="000000" w:themeColor="text1"/>
        </w:rPr>
        <w:t xml:space="preserve">объемы </w:t>
      </w:r>
      <w:r w:rsidRPr="006D3159">
        <w:rPr>
          <w:color w:val="000000" w:themeColor="text1"/>
        </w:rPr>
        <w:t xml:space="preserve">по видам продукции в соответствии с классификатором и загрузить подтверждающие </w:t>
      </w:r>
      <w:r w:rsidR="00CB241C" w:rsidRPr="006D3159">
        <w:rPr>
          <w:color w:val="000000" w:themeColor="text1"/>
        </w:rPr>
        <w:t xml:space="preserve">эти объемы </w:t>
      </w:r>
      <w:r w:rsidRPr="006D3159">
        <w:rPr>
          <w:color w:val="000000" w:themeColor="text1"/>
        </w:rPr>
        <w:t>документы.</w:t>
      </w:r>
      <w:bookmarkEnd w:id="637"/>
      <w:r w:rsidRPr="006D3159">
        <w:rPr>
          <w:color w:val="000000" w:themeColor="text1"/>
        </w:rPr>
        <w:t xml:space="preserve"> </w:t>
      </w:r>
    </w:p>
    <w:p w14:paraId="32A4C3FC" w14:textId="6320564B" w:rsidR="007C06BF" w:rsidRPr="006D3159" w:rsidRDefault="005B7AE4" w:rsidP="00A50002">
      <w:pPr>
        <w:pStyle w:val="Default"/>
        <w:numPr>
          <w:ilvl w:val="2"/>
          <w:numId w:val="199"/>
        </w:numPr>
        <w:spacing w:before="60" w:after="60"/>
        <w:ind w:left="0" w:firstLine="709"/>
        <w:jc w:val="both"/>
        <w:rPr>
          <w:color w:val="000000" w:themeColor="text1"/>
        </w:rPr>
      </w:pPr>
      <w:bookmarkStart w:id="638" w:name="_Ref433362032"/>
      <w:r w:rsidRPr="006D3159">
        <w:rPr>
          <w:color w:val="000000" w:themeColor="text1"/>
        </w:rPr>
        <w:t>По к</w:t>
      </w:r>
      <w:r w:rsidR="007C06BF" w:rsidRPr="006D3159">
        <w:rPr>
          <w:color w:val="000000" w:themeColor="text1"/>
        </w:rPr>
        <w:t>аждо</w:t>
      </w:r>
      <w:r w:rsidRPr="006D3159">
        <w:rPr>
          <w:color w:val="000000" w:themeColor="text1"/>
        </w:rPr>
        <w:t>му</w:t>
      </w:r>
      <w:r w:rsidR="007C06BF" w:rsidRPr="006D3159">
        <w:rPr>
          <w:color w:val="000000" w:themeColor="text1"/>
        </w:rPr>
        <w:t xml:space="preserve"> Участник</w:t>
      </w:r>
      <w:r w:rsidRPr="006D3159">
        <w:rPr>
          <w:color w:val="000000" w:themeColor="text1"/>
        </w:rPr>
        <w:t>у</w:t>
      </w:r>
      <w:r w:rsidR="007C06BF" w:rsidRPr="006D3159">
        <w:rPr>
          <w:color w:val="000000" w:themeColor="text1"/>
        </w:rPr>
        <w:t xml:space="preserve"> Оператор на основании информации, </w:t>
      </w:r>
      <w:r w:rsidRPr="006D3159">
        <w:rPr>
          <w:color w:val="000000" w:themeColor="text1"/>
        </w:rPr>
        <w:t xml:space="preserve">указанной в п. </w:t>
      </w:r>
      <w:r w:rsidR="00A5531B" w:rsidRPr="006D3159">
        <w:rPr>
          <w:color w:val="000000" w:themeColor="text1"/>
        </w:rPr>
        <w:fldChar w:fldCharType="begin"/>
      </w:r>
      <w:r w:rsidR="00A5531B" w:rsidRPr="006D3159">
        <w:rPr>
          <w:color w:val="000000" w:themeColor="text1"/>
        </w:rPr>
        <w:instrText xml:space="preserve"> REF _Ref433362000 \r \h </w:instrText>
      </w:r>
      <w:r w:rsidR="00822B0F" w:rsidRPr="006D3159">
        <w:rPr>
          <w:color w:val="000000" w:themeColor="text1"/>
        </w:rPr>
        <w:instrText xml:space="preserve"> \* MERGEFORMAT </w:instrText>
      </w:r>
      <w:r w:rsidR="00A5531B" w:rsidRPr="006D3159">
        <w:rPr>
          <w:color w:val="000000" w:themeColor="text1"/>
        </w:rPr>
      </w:r>
      <w:r w:rsidR="00A5531B" w:rsidRPr="006D3159">
        <w:rPr>
          <w:color w:val="000000" w:themeColor="text1"/>
        </w:rPr>
        <w:fldChar w:fldCharType="separate"/>
      </w:r>
      <w:r w:rsidR="00D610F2">
        <w:rPr>
          <w:color w:val="000000" w:themeColor="text1"/>
        </w:rPr>
        <w:t>13.6.8</w:t>
      </w:r>
      <w:r w:rsidR="00A5531B" w:rsidRPr="006D3159">
        <w:rPr>
          <w:color w:val="000000" w:themeColor="text1"/>
        </w:rPr>
        <w:fldChar w:fldCharType="end"/>
      </w:r>
      <w:r w:rsidR="00A5531B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 xml:space="preserve">и </w:t>
      </w:r>
      <w:r w:rsidR="00A5531B" w:rsidRPr="00D610F2">
        <w:rPr>
          <w:color w:val="000000" w:themeColor="text1"/>
        </w:rPr>
        <w:t>согласованной</w:t>
      </w:r>
      <w:r w:rsidRPr="00D610F2">
        <w:rPr>
          <w:color w:val="000000" w:themeColor="text1"/>
        </w:rPr>
        <w:t xml:space="preserve"> </w:t>
      </w:r>
      <w:r w:rsidR="00A5531B" w:rsidRPr="00D610F2">
        <w:rPr>
          <w:color w:val="000000" w:themeColor="text1"/>
        </w:rPr>
        <w:t xml:space="preserve">с </w:t>
      </w:r>
      <w:r w:rsidR="007C06BF" w:rsidRPr="00D610F2">
        <w:rPr>
          <w:color w:val="000000" w:themeColor="text1"/>
        </w:rPr>
        <w:t>Заказчик</w:t>
      </w:r>
      <w:r w:rsidR="00A5531B" w:rsidRPr="00D610F2">
        <w:rPr>
          <w:color w:val="000000" w:themeColor="text1"/>
        </w:rPr>
        <w:t>ом</w:t>
      </w:r>
      <w:r w:rsidRPr="006D3159">
        <w:rPr>
          <w:color w:val="000000" w:themeColor="text1"/>
        </w:rPr>
        <w:t xml:space="preserve">, </w:t>
      </w:r>
      <w:r w:rsidR="007C06BF" w:rsidRPr="006D3159">
        <w:rPr>
          <w:color w:val="000000" w:themeColor="text1"/>
        </w:rPr>
        <w:t>подтверждает</w:t>
      </w:r>
      <w:r w:rsidRPr="006D3159">
        <w:rPr>
          <w:color w:val="000000" w:themeColor="text1"/>
        </w:rPr>
        <w:t xml:space="preserve"> или </w:t>
      </w:r>
      <w:r w:rsidR="00CB241C" w:rsidRPr="006D3159">
        <w:rPr>
          <w:color w:val="000000" w:themeColor="text1"/>
        </w:rPr>
        <w:t>отклоняет</w:t>
      </w:r>
      <w:r w:rsidR="007C06BF" w:rsidRPr="006D3159">
        <w:rPr>
          <w:color w:val="000000" w:themeColor="text1"/>
        </w:rPr>
        <w:t xml:space="preserve"> </w:t>
      </w:r>
      <w:r w:rsidRPr="006D3159">
        <w:rPr>
          <w:color w:val="000000" w:themeColor="text1"/>
        </w:rPr>
        <w:t>указанные объемы.</w:t>
      </w:r>
      <w:bookmarkEnd w:id="638"/>
      <w:r w:rsidR="007C06BF" w:rsidRPr="006D3159">
        <w:rPr>
          <w:color w:val="000000" w:themeColor="text1"/>
        </w:rPr>
        <w:t xml:space="preserve"> </w:t>
      </w:r>
    </w:p>
    <w:p w14:paraId="75FF5FDA" w14:textId="77777777" w:rsidR="00CB241C" w:rsidRPr="006D3159" w:rsidRDefault="00CB241C" w:rsidP="00A50002">
      <w:pPr>
        <w:pStyle w:val="Default"/>
        <w:numPr>
          <w:ilvl w:val="2"/>
          <w:numId w:val="199"/>
        </w:numPr>
        <w:spacing w:before="60" w:after="60"/>
        <w:ind w:left="0" w:firstLine="709"/>
        <w:jc w:val="both"/>
        <w:rPr>
          <w:color w:val="000000" w:themeColor="text1"/>
        </w:rPr>
      </w:pPr>
      <w:r w:rsidRPr="006D3159">
        <w:rPr>
          <w:color w:val="000000" w:themeColor="text1"/>
        </w:rPr>
        <w:t>Основанием для отклонения указанных Участником объемов может является превышение объемов, которые Участник может переработать на своем предприятии исходя из документации.</w:t>
      </w:r>
    </w:p>
    <w:p w14:paraId="610D2F12" w14:textId="242E82B0" w:rsidR="00125381" w:rsidRPr="006D3159" w:rsidRDefault="00034BFF" w:rsidP="00A50002">
      <w:pPr>
        <w:pStyle w:val="1"/>
        <w:numPr>
          <w:ilvl w:val="0"/>
          <w:numId w:val="199"/>
        </w:numPr>
        <w:spacing w:before="120" w:after="120"/>
        <w:jc w:val="center"/>
        <w:rPr>
          <w:rFonts w:ascii="Times New Roman" w:hAnsi="Times New Roman"/>
          <w:color w:val="000000" w:themeColor="text1"/>
        </w:rPr>
      </w:pPr>
      <w:bookmarkStart w:id="639" w:name="_Toc44944873"/>
      <w:r w:rsidRPr="006D3159">
        <w:rPr>
          <w:rFonts w:ascii="Times New Roman" w:hAnsi="Times New Roman"/>
          <w:color w:val="000000" w:themeColor="text1"/>
        </w:rPr>
        <w:t>Заключение и исполнение Контракта по результатам Торгов</w:t>
      </w:r>
      <w:r w:rsidR="00125381" w:rsidRPr="006D3159">
        <w:rPr>
          <w:rFonts w:ascii="Times New Roman" w:hAnsi="Times New Roman"/>
          <w:color w:val="000000" w:themeColor="text1"/>
        </w:rPr>
        <w:t xml:space="preserve"> в Секторе Биржевые продукты</w:t>
      </w:r>
      <w:bookmarkEnd w:id="639"/>
    </w:p>
    <w:p w14:paraId="51D3AF90" w14:textId="77777777" w:rsidR="00D20404" w:rsidRPr="006D3159" w:rsidRDefault="00034BFF" w:rsidP="006769F4">
      <w:pPr>
        <w:pStyle w:val="af1"/>
        <w:numPr>
          <w:ilvl w:val="1"/>
          <w:numId w:val="129"/>
        </w:numPr>
        <w:tabs>
          <w:tab w:val="left" w:pos="0"/>
          <w:tab w:val="left" w:pos="851"/>
          <w:tab w:val="left" w:pos="1276"/>
        </w:tabs>
        <w:spacing w:before="60" w:after="60"/>
        <w:ind w:left="0" w:firstLine="65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Подписанный Протокол является обязательным основанием для заключения Контракта и </w:t>
      </w:r>
      <w:r w:rsidRPr="006D3159">
        <w:rPr>
          <w:rFonts w:ascii="Times New Roman" w:hAnsi="Times New Roman"/>
          <w:bCs/>
          <w:color w:val="000000" w:themeColor="text1"/>
          <w:sz w:val="24"/>
          <w:szCs w:val="24"/>
          <w:lang w:eastAsia="en-US"/>
        </w:rPr>
        <w:t xml:space="preserve">исполнения обязательств, предусмотренных заключенным Контрактом,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на усло</w:t>
      </w:r>
      <w:r w:rsidR="0000585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виях,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указанных в Протоколе.</w:t>
      </w:r>
    </w:p>
    <w:p w14:paraId="410301FA" w14:textId="77777777" w:rsidR="00D20404" w:rsidRPr="006D3159" w:rsidRDefault="00034BFF" w:rsidP="006769F4">
      <w:pPr>
        <w:pStyle w:val="af1"/>
        <w:numPr>
          <w:ilvl w:val="1"/>
          <w:numId w:val="129"/>
        </w:numPr>
        <w:tabs>
          <w:tab w:val="left" w:pos="0"/>
          <w:tab w:val="left" w:pos="851"/>
          <w:tab w:val="left" w:pos="1276"/>
        </w:tabs>
        <w:spacing w:before="60" w:after="60"/>
        <w:ind w:left="0" w:firstLine="65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Покупатель в течение 3 (трех) рабочих дней с момента совершения </w:t>
      </w:r>
      <w:r w:rsidR="00E3549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Электронной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сделки направляет Заказчику подписанную Выписку из Протокола Торгов (если иные сроки не установлены существенными условиями Торговой сессии,</w:t>
      </w:r>
      <w:r w:rsidR="00E3549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том числе «сроком отгрузки»).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проводит проверку сведений, представленных Покупателем, подписывает и отправляет ему необходимый пакет документов</w:t>
      </w:r>
      <w:r w:rsidR="0011419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течение </w:t>
      </w:r>
      <w:r w:rsidR="00C62813" w:rsidRPr="006D3159">
        <w:rPr>
          <w:rFonts w:ascii="Times New Roman" w:hAnsi="Times New Roman"/>
          <w:color w:val="000000" w:themeColor="text1"/>
          <w:sz w:val="24"/>
          <w:szCs w:val="24"/>
        </w:rPr>
        <w:t>10 (десяти) календарных дней</w:t>
      </w:r>
      <w:r w:rsidR="0011419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После получения от Заказчика подписанного Контракта Покупатель в течение 3 (трех) рабочих дней </w:t>
      </w:r>
      <w:r w:rsidR="00C95653" w:rsidRPr="006D3159">
        <w:rPr>
          <w:rFonts w:ascii="Times New Roman" w:hAnsi="Times New Roman"/>
          <w:color w:val="000000" w:themeColor="text1"/>
          <w:sz w:val="24"/>
          <w:szCs w:val="24"/>
        </w:rPr>
        <w:t>подписывает и направляет Контракт Заказчику.</w:t>
      </w:r>
    </w:p>
    <w:p w14:paraId="2B6FA56B" w14:textId="77777777" w:rsidR="00DF0433" w:rsidRPr="006D3159" w:rsidRDefault="00DF0433" w:rsidP="006769F4">
      <w:pPr>
        <w:pStyle w:val="af1"/>
        <w:numPr>
          <w:ilvl w:val="1"/>
          <w:numId w:val="129"/>
        </w:numPr>
        <w:tabs>
          <w:tab w:val="left" w:pos="0"/>
          <w:tab w:val="left" w:pos="851"/>
          <w:tab w:val="left" w:pos="1276"/>
        </w:tabs>
        <w:spacing w:before="60" w:after="60"/>
        <w:ind w:left="0" w:firstLine="65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случае, если Заказчиком Торгов предусмотрен функционал </w:t>
      </w:r>
      <w:r w:rsidR="00FC6D6C" w:rsidRPr="006D3159">
        <w:rPr>
          <w:rFonts w:ascii="Times New Roman" w:hAnsi="Times New Roman"/>
          <w:color w:val="000000" w:themeColor="text1"/>
          <w:sz w:val="24"/>
          <w:szCs w:val="24"/>
        </w:rPr>
        <w:t>контроля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исполнения</w:t>
      </w:r>
      <w:r w:rsidR="00FC6D6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обязательств по заключенной Электронной сделке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Участники</w:t>
      </w:r>
      <w:r w:rsidR="00FC6D6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Заказчик</w:t>
      </w:r>
      <w:r w:rsidR="001953F3"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обязуются выполнять указанные в Системе этапы исполнения </w:t>
      </w:r>
      <w:r w:rsidR="00FC6D6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обязательств по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сделк</w:t>
      </w:r>
      <w:r w:rsidR="00FC6D6C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="001953F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установленные Системой сроки</w:t>
      </w:r>
      <w:r w:rsidR="00C9565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Выписка из Протокола Торгов, Контракт и иные документы этапов исполнения </w:t>
      </w:r>
      <w:r w:rsidR="00FC6D6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обязательств по заключенной Электронной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сделк</w:t>
      </w:r>
      <w:r w:rsidR="00FC6D6C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загружаются Заказчиком и Участником в обязательном порядке в Систему.</w:t>
      </w:r>
    </w:p>
    <w:p w14:paraId="7529CC4A" w14:textId="77777777" w:rsidR="00D57898" w:rsidRPr="006D3159" w:rsidRDefault="001953F3" w:rsidP="006769F4">
      <w:pPr>
        <w:pStyle w:val="af1"/>
        <w:numPr>
          <w:ilvl w:val="1"/>
          <w:numId w:val="129"/>
        </w:numPr>
        <w:tabs>
          <w:tab w:val="left" w:pos="0"/>
          <w:tab w:val="left" w:pos="709"/>
          <w:tab w:val="left" w:pos="851"/>
          <w:tab w:val="left" w:pos="1276"/>
          <w:tab w:val="left" w:pos="1560"/>
        </w:tabs>
        <w:spacing w:before="60" w:after="60"/>
        <w:ind w:left="0" w:firstLine="654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Подавая заявку на участие в Торгах</w:t>
      </w:r>
      <w:r w:rsidR="00130E1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такого Заказчика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Участник автоматически соглашается со всеми этапами и сроками контроля исполнения обязательств по заключенной Электронной сделке</w:t>
      </w:r>
      <w:r w:rsidR="00130E1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размещенными на </w:t>
      </w:r>
      <w:hyperlink r:id="rId17" w:history="1">
        <w:r w:rsidR="007828F0" w:rsidRPr="006D3159">
          <w:rPr>
            <w:rStyle w:val="ad"/>
            <w:rFonts w:ascii="Times New Roman" w:hAnsi="Times New Roman"/>
            <w:color w:val="000000" w:themeColor="text1"/>
            <w:sz w:val="24"/>
            <w:szCs w:val="24"/>
          </w:rPr>
          <w:t>www.onlinecontract.ru</w:t>
        </w:r>
      </w:hyperlink>
      <w:r w:rsidR="007828F0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F8F2B97" w14:textId="77777777" w:rsidR="00D57898" w:rsidRPr="006D3159" w:rsidRDefault="00C95653" w:rsidP="006769F4">
      <w:pPr>
        <w:numPr>
          <w:ilvl w:val="1"/>
          <w:numId w:val="129"/>
        </w:numPr>
        <w:tabs>
          <w:tab w:val="left" w:pos="0"/>
          <w:tab w:val="left" w:pos="709"/>
          <w:tab w:val="left" w:pos="851"/>
          <w:tab w:val="left" w:pos="993"/>
          <w:tab w:val="left" w:pos="1276"/>
          <w:tab w:val="left" w:pos="1560"/>
        </w:tabs>
        <w:spacing w:before="60" w:after="60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случае, если Заказчиком Торгов предусмотрен функционал контроля исполнения обязательств по заключенной Электронной сделке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(в том числе предусматривающего обязательство</w:t>
      </w:r>
      <w:r w:rsidR="007828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Покупателя перечислить денежные средства Оператору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счет оплаты заключенного с Заказчиком Контракта)</w:t>
      </w:r>
      <w:r w:rsidR="00F37DC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Участники и Заказчики обязуются выполнять указанные в Системе этапы исполнения обязательств по сделке в установленные Системой сроки.</w:t>
      </w:r>
    </w:p>
    <w:p w14:paraId="128831AD" w14:textId="77777777" w:rsidR="00590A6B" w:rsidRPr="006D3159" w:rsidRDefault="00590A6B" w:rsidP="006769F4">
      <w:pPr>
        <w:numPr>
          <w:ilvl w:val="1"/>
          <w:numId w:val="129"/>
        </w:numPr>
        <w:tabs>
          <w:tab w:val="left" w:pos="0"/>
          <w:tab w:val="left" w:pos="709"/>
          <w:tab w:val="left" w:pos="851"/>
          <w:tab w:val="left" w:pos="993"/>
          <w:tab w:val="left" w:pos="1276"/>
          <w:tab w:val="left" w:pos="1560"/>
        </w:tabs>
        <w:spacing w:before="60" w:after="60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случае уклонения/отказа Покупателя от подписания Выписки из Протокола Торгов или 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Контракта,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или неисполнения (полного/частичного) им обязательств, предусмотренных заключенным с Заказчиком Контрактом, Заказчик должен письменно в течение 60 (шестидесяти) календарных дней с момента </w:t>
      </w:r>
      <w:r w:rsidR="0066748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нарушения обязательств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53FC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 (или) отказа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от исполнения Покупателем обязательств, предусмотренных заключенным с Заказчиком Контрактом уведомить об этом Оператора. </w:t>
      </w:r>
    </w:p>
    <w:p w14:paraId="0DE669F4" w14:textId="77777777" w:rsidR="00590A6B" w:rsidRPr="006D3159" w:rsidRDefault="00590A6B" w:rsidP="0000585C">
      <w:pPr>
        <w:spacing w:before="60" w:after="60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Оператор по факту поступления уведомления от Заказчика письменно информирует Покупателя о поступившем обращении Заказчика. Покупатель в течение 7 календарных дней обязан письменно уведомить Оператора об исполнении обязательств, частичном исполнении обязательств с приложением подтверждающих документов, либо о факте их неисполнения, частичного неисполнения.</w:t>
      </w:r>
    </w:p>
    <w:p w14:paraId="5B7B80A4" w14:textId="77940CC0" w:rsidR="002418D9" w:rsidRPr="006D3159" w:rsidRDefault="00590A6B" w:rsidP="0000585C">
      <w:pPr>
        <w:spacing w:before="60" w:after="60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Сумма Обеспечения, внесенная Покупателем, заблокированная согласно п. </w:t>
      </w:r>
      <w:r w:rsidR="007828F0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7828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_Ref419903520 \r \h  \* MERGEFORMAT </w:instrText>
      </w:r>
      <w:r w:rsidR="007828F0" w:rsidRPr="000418AA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7828F0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13.1.8</w:t>
      </w:r>
      <w:r w:rsidR="007828F0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7828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="007828F0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7828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_Ref419900563 \r \h  \* MERGEFORMAT </w:instrText>
      </w:r>
      <w:r w:rsidR="007828F0" w:rsidRPr="000418AA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7828F0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13.1.9</w:t>
      </w:r>
      <w:r w:rsidR="007828F0" w:rsidRPr="000418A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7828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течение 3 (трёх) рабочих дней с момента получения от него подтверждения о неисполнении обязательств, либо неполучения Оператором информации от Покупателя удерживается в пользу Заказчика в качестве штрафа кратно Лоту, при этом блокировка Обеспечительных платежей Заказчика снимается в полном объеме, а блокировка Обеспечительных платежей Участника в случае частичного исполнения </w:t>
      </w:r>
      <w:r w:rsidR="000C704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снимается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кратно лоту.</w:t>
      </w:r>
      <w:r w:rsidR="007A18E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C030CF7" w14:textId="056E5710" w:rsidR="00590A6B" w:rsidRPr="006D3159" w:rsidRDefault="007A18E6" w:rsidP="0000585C">
      <w:pPr>
        <w:spacing w:before="60" w:after="60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случае частичной разблокировки </w:t>
      </w:r>
      <w:r w:rsidR="007976A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Заказчиком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7976A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беспечительных платежей Участника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согласно п. 13.2.</w:t>
      </w:r>
      <w:r w:rsidR="004E2BD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17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7976A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качестве штрафа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его пользу удерживается не разблокированная сумма </w:t>
      </w:r>
      <w:r w:rsidR="007976A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Обеспечительных платежей Участника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C151D1A" w14:textId="77777777" w:rsidR="008C3B4A" w:rsidRPr="006D3159" w:rsidRDefault="008C3B4A" w:rsidP="009666D2">
      <w:pPr>
        <w:pStyle w:val="af1"/>
        <w:numPr>
          <w:ilvl w:val="1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 вправе уменьшить размер удерживаемого в его пользу штрафа, указанного в п.14.6, направив в адрес Оператора письменное уведомление об уменьшенном размере штрафа.  </w:t>
      </w:r>
    </w:p>
    <w:p w14:paraId="210A18DB" w14:textId="77777777" w:rsidR="00590A6B" w:rsidRPr="006D3159" w:rsidRDefault="00590A6B" w:rsidP="006769F4">
      <w:pPr>
        <w:pStyle w:val="af1"/>
        <w:numPr>
          <w:ilvl w:val="1"/>
          <w:numId w:val="129"/>
        </w:numPr>
        <w:tabs>
          <w:tab w:val="left" w:pos="709"/>
          <w:tab w:val="left" w:pos="1276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случае уклонения/отказа Заказчика от подписания Выписки из Протокола Торгов или Контракта или неисполнения (полного/частичного) им обязательств, предусмотренных заключенным с Покупателем Контрактом, Покупатель должен письменно в течение 60 (шестидесяти) календарных дней с момента </w:t>
      </w:r>
      <w:r w:rsidR="004C513C" w:rsidRPr="006D3159">
        <w:rPr>
          <w:rFonts w:ascii="Times New Roman" w:hAnsi="Times New Roman"/>
          <w:color w:val="000000" w:themeColor="text1"/>
          <w:sz w:val="24"/>
          <w:szCs w:val="24"/>
        </w:rPr>
        <w:t>нарушения обязательств и (или) отказа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от исполнения Заказчика обязательств, предусмотренных заключенным с Покупателем Контрактом уведомить об этом Оператора. </w:t>
      </w:r>
    </w:p>
    <w:p w14:paraId="1B685C0F" w14:textId="77777777" w:rsidR="00590A6B" w:rsidRPr="006D3159" w:rsidRDefault="00590A6B" w:rsidP="0000585C">
      <w:pPr>
        <w:spacing w:before="60" w:after="60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Оператор по факту поступления уведомления от Покупателя письменно информирует Заказчика о поступившем обращении Покупателя. Заказчик в течение 7 календарных дней обязан письменно уведомить Оператора об исполнении обязательств, частичном исполнении обязательств с приложением подтверждающих документов, либо о факте их неисполнения.</w:t>
      </w:r>
    </w:p>
    <w:p w14:paraId="0DA05E67" w14:textId="503CA4D2" w:rsidR="00590A6B" w:rsidRPr="006D3159" w:rsidRDefault="00590A6B" w:rsidP="00C62813">
      <w:pPr>
        <w:spacing w:before="60" w:after="0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Сумма Обеспечения, внесенная Заказчиком, заблокированная согласно </w:t>
      </w:r>
      <w:r w:rsidR="007828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п. </w:t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7828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_Ref419903520 \r \h  \* MERGEFORMAT </w:instrText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13.1.8</w:t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7828F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_Ref419900563 \r \h  \* MERGEFORMAT </w:instrText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13.1.9</w:t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7828F0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течение 3 (трёх) рабочих дней с момента получения от него подтверждения о неисполнении обязательств, либо неполучения Оператором информации от Заказчика удерживается в пользу Покупателя в качестве штрафа кратно Лоту, при этом блокировка Обеспечительных платежей Покупателя снимается в полном объеме, а блокировка Обеспечительных платежей Заказчика в случае частичного исполнения </w:t>
      </w:r>
      <w:r w:rsidR="000C704D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снима</w:t>
      </w:r>
      <w:r w:rsidR="000C704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ется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кратно Лоту.</w:t>
      </w:r>
    </w:p>
    <w:p w14:paraId="5C525CAC" w14:textId="77777777" w:rsidR="008C3B4A" w:rsidRPr="006D3159" w:rsidRDefault="008C3B4A" w:rsidP="009666D2">
      <w:pPr>
        <w:pStyle w:val="af1"/>
        <w:numPr>
          <w:ilvl w:val="1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Покупатель вправе уменьшить размер удерживаемого в его пользу штрафа, указанного в п.14.8, направив в адрес Оператора письменное уведомление об уменьшенном размере штрафа.  </w:t>
      </w:r>
    </w:p>
    <w:p w14:paraId="5EBA28B8" w14:textId="77777777" w:rsidR="00DB7C88" w:rsidRPr="006D3159" w:rsidRDefault="00DB7C88" w:rsidP="00200FA5">
      <w:pPr>
        <w:pStyle w:val="af1"/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6B90CD0" w14:textId="77777777" w:rsidR="00835869" w:rsidRPr="006D3159" w:rsidRDefault="00835869" w:rsidP="006769F4">
      <w:pPr>
        <w:pStyle w:val="1"/>
        <w:numPr>
          <w:ilvl w:val="0"/>
          <w:numId w:val="129"/>
        </w:numPr>
        <w:spacing w:before="120"/>
        <w:ind w:left="658" w:hanging="658"/>
        <w:jc w:val="center"/>
        <w:rPr>
          <w:rFonts w:ascii="Times New Roman" w:hAnsi="Times New Roman"/>
          <w:color w:val="000000" w:themeColor="text1"/>
        </w:rPr>
      </w:pPr>
      <w:bookmarkStart w:id="640" w:name="_Toc535831260"/>
      <w:bookmarkStart w:id="641" w:name="_Toc535850605"/>
      <w:bookmarkStart w:id="642" w:name="_Toc44944874"/>
      <w:bookmarkEnd w:id="640"/>
      <w:bookmarkEnd w:id="641"/>
      <w:r w:rsidRPr="006D3159">
        <w:rPr>
          <w:rFonts w:ascii="Times New Roman" w:hAnsi="Times New Roman"/>
          <w:color w:val="000000" w:themeColor="text1"/>
        </w:rPr>
        <w:t>Сектор Реализации активов и имущества</w:t>
      </w:r>
      <w:bookmarkEnd w:id="642"/>
    </w:p>
    <w:p w14:paraId="242D459B" w14:textId="77777777" w:rsidR="00DA4F0D" w:rsidRPr="006D3159" w:rsidRDefault="00C71163" w:rsidP="004E1633">
      <w:pPr>
        <w:pStyle w:val="2"/>
        <w:numPr>
          <w:ilvl w:val="1"/>
          <w:numId w:val="129"/>
        </w:numPr>
        <w:tabs>
          <w:tab w:val="left" w:pos="1701"/>
        </w:tabs>
        <w:ind w:left="142" w:firstLine="567"/>
        <w:jc w:val="both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</w:pPr>
      <w:bookmarkStart w:id="643" w:name="_Toc420055830"/>
      <w:bookmarkStart w:id="644" w:name="_Toc420055927"/>
      <w:bookmarkStart w:id="645" w:name="_Toc420056405"/>
      <w:bookmarkStart w:id="646" w:name="_Toc420055831"/>
      <w:bookmarkStart w:id="647" w:name="_Toc420055928"/>
      <w:bookmarkStart w:id="648" w:name="_Toc420056406"/>
      <w:bookmarkStart w:id="649" w:name="_Toc420055832"/>
      <w:bookmarkStart w:id="650" w:name="_Toc420055929"/>
      <w:bookmarkStart w:id="651" w:name="_Toc420056407"/>
      <w:bookmarkStart w:id="652" w:name="десять"/>
      <w:bookmarkStart w:id="653" w:name="_Toc257724699"/>
      <w:bookmarkStart w:id="654" w:name="_Toc44944875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r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Общие требования д</w:t>
      </w:r>
      <w:r w:rsidR="00DA4F0D"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ля проведения и/или участия в ТЗП</w:t>
      </w:r>
      <w:r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:</w:t>
      </w:r>
      <w:bookmarkEnd w:id="654"/>
      <w:r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</w:p>
    <w:p w14:paraId="77D40E11" w14:textId="77777777" w:rsidR="00835869" w:rsidRPr="006D3159" w:rsidRDefault="00C71163" w:rsidP="006769F4">
      <w:pPr>
        <w:pStyle w:val="af1"/>
        <w:numPr>
          <w:ilvl w:val="2"/>
          <w:numId w:val="129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55" w:name="_Ref419906860"/>
      <w:r w:rsidRPr="006D3159">
        <w:rPr>
          <w:rFonts w:ascii="Times New Roman" w:hAnsi="Times New Roman"/>
          <w:color w:val="000000" w:themeColor="text1"/>
          <w:sz w:val="24"/>
          <w:szCs w:val="24"/>
        </w:rPr>
        <w:t>Клиенту необходимо предоставить Оператору д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окументы в соответствии с Приложением №1</w:t>
      </w:r>
      <w:r w:rsidR="002C5C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электронном виде (скан-копии)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  <w:bookmarkEnd w:id="655"/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1D2C9C50" w14:textId="77777777" w:rsidR="00835869" w:rsidRDefault="00C71163" w:rsidP="006769F4">
      <w:pPr>
        <w:pStyle w:val="af1"/>
        <w:numPr>
          <w:ilvl w:val="2"/>
          <w:numId w:val="129"/>
        </w:numPr>
        <w:tabs>
          <w:tab w:val="left" w:pos="1276"/>
        </w:tabs>
        <w:ind w:left="0" w:firstLine="709"/>
        <w:jc w:val="both"/>
        <w:rPr>
          <w:ins w:id="656" w:author="Саржанов Руслан Рамисович" w:date="2020-07-06T09:54:00Z"/>
          <w:rFonts w:ascii="Times New Roman" w:hAnsi="Times New Roman"/>
          <w:color w:val="000000" w:themeColor="text1"/>
          <w:sz w:val="24"/>
          <w:szCs w:val="24"/>
        </w:rPr>
      </w:pPr>
      <w:bookmarkStart w:id="657" w:name="_Ref419906863"/>
      <w:r w:rsidRPr="006D3159">
        <w:rPr>
          <w:rFonts w:ascii="Times New Roman" w:hAnsi="Times New Roman"/>
          <w:color w:val="000000" w:themeColor="text1"/>
          <w:sz w:val="24"/>
          <w:szCs w:val="24"/>
        </w:rPr>
        <w:t>Клиенту необходимо предоставить Оператору с</w:t>
      </w:r>
      <w:r w:rsidR="002E297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оглашение о присоединении к настоящим Правилам и об обеспечении Заявки на участие в Торгах (далее – Соглашение)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Договор в Секторе Реализации активов и имущества</w:t>
      </w:r>
      <w:r w:rsidR="002C5C9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бумажном носителе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657"/>
    </w:p>
    <w:p w14:paraId="3F62C2BE" w14:textId="09120185" w:rsidR="00E41FCF" w:rsidRPr="006D3159" w:rsidRDefault="00E41FCF">
      <w:pPr>
        <w:pStyle w:val="af1"/>
        <w:tabs>
          <w:tab w:val="left" w:pos="1276"/>
        </w:tabs>
        <w:ind w:left="0" w:firstLine="709"/>
        <w:jc w:val="both"/>
        <w:rPr>
          <w:ins w:id="658" w:author="Саржанов Руслан Рамисович" w:date="2020-07-06T09:54:00Z"/>
          <w:rFonts w:ascii="Times New Roman" w:hAnsi="Times New Roman"/>
          <w:color w:val="000000" w:themeColor="text1"/>
          <w:sz w:val="24"/>
          <w:szCs w:val="24"/>
        </w:rPr>
        <w:pPrChange w:id="659" w:author="Саржанов Руслан Рамисович" w:date="2020-07-06T09:54:00Z">
          <w:pPr>
            <w:pStyle w:val="af1"/>
            <w:numPr>
              <w:numId w:val="129"/>
            </w:numPr>
            <w:tabs>
              <w:tab w:val="left" w:pos="1276"/>
            </w:tabs>
            <w:ind w:left="480" w:hanging="480"/>
            <w:jc w:val="both"/>
          </w:pPr>
        </w:pPrChange>
      </w:pPr>
      <w:ins w:id="660" w:author="Саржанов Руслан Рамисович" w:date="2020-07-06T09:54:00Z">
        <w:r w:rsidRPr="00052021">
          <w:rPr>
            <w:rFonts w:ascii="Times New Roman" w:hAnsi="Times New Roman"/>
            <w:color w:val="000000" w:themeColor="text1"/>
            <w:sz w:val="24"/>
            <w:szCs w:val="24"/>
            <w:rPrChange w:id="661" w:author="Саржанов Руслан Рамисович" w:date="2020-07-06T16:19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 xml:space="preserve">В случае, если Клиент заключил с Оператором соответствующий Договор (счет-оферту) в Секторе </w:t>
        </w:r>
      </w:ins>
      <w:ins w:id="662" w:author="Саржанов Руслан Рамисович" w:date="2020-07-06T09:55:00Z">
        <w:r w:rsidRPr="00052021">
          <w:rPr>
            <w:rFonts w:ascii="Times New Roman" w:hAnsi="Times New Roman"/>
            <w:color w:val="000000" w:themeColor="text1"/>
            <w:sz w:val="24"/>
            <w:szCs w:val="24"/>
            <w:rPrChange w:id="663" w:author="Саржанов Руслан Рамисович" w:date="2020-07-06T16:19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>Реализации активов и имущества</w:t>
        </w:r>
      </w:ins>
      <w:ins w:id="664" w:author="Саржанов Руслан Рамисович" w:date="2020-07-06T09:54:00Z">
        <w:r w:rsidRPr="00052021">
          <w:rPr>
            <w:rFonts w:ascii="Times New Roman" w:hAnsi="Times New Roman"/>
            <w:color w:val="000000" w:themeColor="text1"/>
            <w:sz w:val="24"/>
            <w:szCs w:val="24"/>
            <w:rPrChange w:id="665" w:author="Саржанов Руслан Рамисович" w:date="2020-07-06T16:19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>, предоставление и размещение Соглашения не требуется.</w:t>
        </w:r>
      </w:ins>
    </w:p>
    <w:p w14:paraId="0B4A6073" w14:textId="12D0F188" w:rsidR="00E41FCF" w:rsidRPr="006D3159" w:rsidDel="00E41FCF" w:rsidRDefault="00E41FCF">
      <w:pPr>
        <w:pStyle w:val="af1"/>
        <w:tabs>
          <w:tab w:val="left" w:pos="1276"/>
        </w:tabs>
        <w:ind w:left="709"/>
        <w:jc w:val="both"/>
        <w:rPr>
          <w:del w:id="666" w:author="Саржанов Руслан Рамисович" w:date="2020-07-06T09:55:00Z"/>
          <w:rFonts w:ascii="Times New Roman" w:hAnsi="Times New Roman"/>
          <w:color w:val="000000" w:themeColor="text1"/>
          <w:sz w:val="24"/>
          <w:szCs w:val="24"/>
        </w:rPr>
        <w:pPrChange w:id="667" w:author="Саржанов Руслан Рамисович" w:date="2020-07-06T09:54:00Z">
          <w:pPr>
            <w:pStyle w:val="af1"/>
            <w:numPr>
              <w:ilvl w:val="2"/>
              <w:numId w:val="129"/>
            </w:numPr>
            <w:tabs>
              <w:tab w:val="left" w:pos="1276"/>
            </w:tabs>
            <w:ind w:left="0" w:firstLine="709"/>
            <w:jc w:val="both"/>
          </w:pPr>
        </w:pPrChange>
      </w:pPr>
    </w:p>
    <w:p w14:paraId="53755F89" w14:textId="365C2D9B" w:rsidR="00EA1CA9" w:rsidRPr="006D3159" w:rsidRDefault="00EA1CA9" w:rsidP="006769F4">
      <w:pPr>
        <w:pStyle w:val="af1"/>
        <w:numPr>
          <w:ilvl w:val="2"/>
          <w:numId w:val="129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Для участия в </w:t>
      </w:r>
      <w:r w:rsidR="00C4155F" w:rsidRPr="006D3159">
        <w:rPr>
          <w:rFonts w:ascii="Times New Roman" w:hAnsi="Times New Roman"/>
          <w:color w:val="000000" w:themeColor="text1"/>
          <w:sz w:val="24"/>
          <w:szCs w:val="24"/>
        </w:rPr>
        <w:t>ТЗП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до выполнения требований </w:t>
      </w:r>
      <w:r w:rsidR="001E517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п. 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6D402B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_Ref419906863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15.1.2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Клиент обязан предоставить сканированные копии документов, указанных</w:t>
      </w:r>
      <w:r w:rsidR="001E517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п.</w:t>
      </w:r>
      <w:r w:rsidR="006D402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6D402B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_Ref419906863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15.1.2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571EFB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Данный доступ предоставляется на 30 (тридцать) календарных дней с даты подтверждения регистрации, </w:t>
      </w:r>
      <w:r w:rsidR="008A12C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если иной срок не указан в Системе,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 истечении которого необходимо выполнить требования </w:t>
      </w:r>
      <w:r w:rsidR="001E5174" w:rsidRPr="006D3159">
        <w:rPr>
          <w:rFonts w:ascii="Times New Roman" w:hAnsi="Times New Roman"/>
          <w:color w:val="000000" w:themeColor="text1"/>
          <w:sz w:val="24"/>
          <w:szCs w:val="24"/>
        </w:rPr>
        <w:t>п.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6D402B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_Ref419906863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15.1.2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571EFB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8DEE6A1" w14:textId="31FC33C9" w:rsidR="00DA4F0D" w:rsidRPr="006D3159" w:rsidRDefault="00844C6B" w:rsidP="006769F4">
      <w:pPr>
        <w:pStyle w:val="af1"/>
        <w:numPr>
          <w:ilvl w:val="2"/>
          <w:numId w:val="129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При невыполнении требований п.</w:t>
      </w:r>
      <w:r w:rsidR="001E5174" w:rsidRPr="006D3159">
        <w:rPr>
          <w:rFonts w:ascii="Times New Roman" w:hAnsi="Times New Roman"/>
          <w:color w:val="000000" w:themeColor="text1"/>
          <w:sz w:val="24"/>
          <w:szCs w:val="24"/>
        </w:rPr>
        <w:t>п.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_Ref419906860 \r \h </w:instrText>
      </w:r>
      <w:r w:rsidR="009779C9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Pr="000418AA">
        <w:rPr>
          <w:rFonts w:ascii="Times New Roman" w:hAnsi="Times New Roman"/>
          <w:color w:val="000000" w:themeColor="text1"/>
          <w:sz w:val="24"/>
          <w:szCs w:val="24"/>
        </w:rPr>
      </w:r>
      <w:r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15.1.1</w:t>
      </w:r>
      <w:r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_Ref419906863 \r \h </w:instrText>
      </w:r>
      <w:r w:rsidR="009779C9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Pr="000418AA">
        <w:rPr>
          <w:rFonts w:ascii="Times New Roman" w:hAnsi="Times New Roman"/>
          <w:color w:val="000000" w:themeColor="text1"/>
          <w:sz w:val="24"/>
          <w:szCs w:val="24"/>
        </w:rPr>
      </w:r>
      <w:r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15.1.</w:t>
      </w:r>
      <w:del w:id="668" w:author="Саржанов Руслан Рамисович" w:date="2020-04-16T19:26:00Z">
        <w:r w:rsidR="00D610F2" w:rsidDel="00064FBD">
          <w:rPr>
            <w:rFonts w:ascii="Times New Roman" w:hAnsi="Times New Roman"/>
            <w:color w:val="000000" w:themeColor="text1"/>
            <w:sz w:val="24"/>
            <w:szCs w:val="24"/>
          </w:rPr>
          <w:delText>2</w:delText>
        </w:r>
      </w:del>
      <w:r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ins w:id="669" w:author="Саржанов Руслан Рамисович" w:date="2020-04-16T19:26:00Z">
        <w:r w:rsidR="00064FBD">
          <w:rPr>
            <w:rFonts w:ascii="Times New Roman" w:hAnsi="Times New Roman"/>
            <w:color w:val="000000" w:themeColor="text1"/>
            <w:sz w:val="24"/>
            <w:szCs w:val="24"/>
          </w:rPr>
          <w:t>3</w:t>
        </w:r>
      </w:ins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доступ Клиента в Систему блокируется. </w:t>
      </w:r>
    </w:p>
    <w:p w14:paraId="7A42A2D9" w14:textId="77777777" w:rsidR="0009173B" w:rsidRPr="006D3159" w:rsidRDefault="00AA58C1" w:rsidP="006769F4">
      <w:pPr>
        <w:pStyle w:val="af1"/>
        <w:numPr>
          <w:ilvl w:val="2"/>
          <w:numId w:val="129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Секторе Реализации активов и имуще</w:t>
      </w:r>
      <w:r w:rsidR="001235CD" w:rsidRPr="006D3159">
        <w:rPr>
          <w:rFonts w:ascii="Times New Roman" w:hAnsi="Times New Roman"/>
          <w:color w:val="000000" w:themeColor="text1"/>
          <w:sz w:val="24"/>
          <w:szCs w:val="24"/>
        </w:rPr>
        <w:t>ства Заказчики и Участники могут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проводить</w:t>
      </w:r>
      <w:r w:rsidR="00D21AF7" w:rsidRPr="006D3159">
        <w:rPr>
          <w:rFonts w:ascii="Times New Roman" w:hAnsi="Times New Roman"/>
          <w:color w:val="000000" w:themeColor="text1"/>
          <w:sz w:val="24"/>
          <w:szCs w:val="24"/>
        </w:rPr>
        <w:t>/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участвовать в следующих ТЗП: </w:t>
      </w:r>
    </w:p>
    <w:p w14:paraId="696E6267" w14:textId="3A65F84B" w:rsidR="0009173B" w:rsidRPr="006D3159" w:rsidRDefault="0009173B" w:rsidP="00CE5BE6">
      <w:pPr>
        <w:pStyle w:val="af1"/>
        <w:numPr>
          <w:ilvl w:val="0"/>
          <w:numId w:val="157"/>
        </w:numPr>
        <w:tabs>
          <w:tab w:val="left" w:pos="1276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Аукционы: </w:t>
      </w:r>
      <w:r w:rsidR="00AA58C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Аукцион на продажу (раздел 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6D402B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_Ref449088032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16.1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AA58C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Правил), </w:t>
      </w:r>
      <w:r w:rsidR="0096490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Аукцион с использованием депозитов (раздел 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6D402B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_Ref449088190 \r \h </w:instrText>
      </w:r>
      <w:r w:rsidR="00D0033D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17.1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Правил</w:t>
      </w:r>
      <w:r w:rsidR="00964908" w:rsidRPr="006D3159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564481" w:rsidRPr="006D3159">
        <w:rPr>
          <w:rFonts w:ascii="Times New Roman" w:hAnsi="Times New Roman"/>
          <w:color w:val="000000" w:themeColor="text1"/>
          <w:sz w:val="24"/>
          <w:szCs w:val="24"/>
        </w:rPr>
        <w:t>, Голландский аукцион на продажу (раздел 1</w:t>
      </w:r>
      <w:r w:rsidR="00F74331" w:rsidRPr="006D3159">
        <w:rPr>
          <w:rFonts w:ascii="Times New Roman" w:hAnsi="Times New Roman"/>
          <w:color w:val="000000" w:themeColor="text1"/>
          <w:sz w:val="24"/>
          <w:szCs w:val="24"/>
        </w:rPr>
        <w:t>8</w:t>
      </w:r>
      <w:r w:rsidR="00564481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74331" w:rsidRPr="006D3159">
        <w:rPr>
          <w:rFonts w:ascii="Times New Roman" w:hAnsi="Times New Roman"/>
          <w:color w:val="000000" w:themeColor="text1"/>
          <w:sz w:val="24"/>
          <w:szCs w:val="24"/>
        </w:rPr>
        <w:t>1</w:t>
      </w:r>
      <w:r w:rsidR="00564481" w:rsidRPr="006D3159">
        <w:rPr>
          <w:rFonts w:ascii="Times New Roman" w:hAnsi="Times New Roman"/>
          <w:color w:val="000000" w:themeColor="text1"/>
          <w:sz w:val="24"/>
          <w:szCs w:val="24"/>
        </w:rPr>
        <w:t>. Правил)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4AC2081F" w14:textId="77777777" w:rsidR="00175627" w:rsidRPr="006D3159" w:rsidRDefault="00175627" w:rsidP="00CE5BE6">
      <w:pPr>
        <w:pStyle w:val="af1"/>
        <w:numPr>
          <w:ilvl w:val="0"/>
          <w:numId w:val="157"/>
        </w:numPr>
        <w:tabs>
          <w:tab w:val="left" w:pos="1276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Объявление о продаже (раздел 19.1 Правил);</w:t>
      </w:r>
    </w:p>
    <w:p w14:paraId="10BE6D06" w14:textId="74F322CB" w:rsidR="00331723" w:rsidRPr="006D3159" w:rsidRDefault="00AA58C1" w:rsidP="00CE5BE6">
      <w:pPr>
        <w:pStyle w:val="af1"/>
        <w:numPr>
          <w:ilvl w:val="0"/>
          <w:numId w:val="157"/>
        </w:numPr>
        <w:tabs>
          <w:tab w:val="left" w:pos="1276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ОКЛ на продажу (раздел 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6D402B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_Ref449088219 \r \h </w:instrText>
      </w:r>
      <w:r w:rsidR="00D73B14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21.1</w:t>
      </w:r>
      <w:r w:rsidR="006D402B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6D402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Правил)</w:t>
      </w:r>
      <w:r w:rsidR="00175627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6937E6" w14:textId="77777777" w:rsidR="00DA4F0D" w:rsidRPr="006D3159" w:rsidRDefault="00DA4F0D" w:rsidP="006769F4">
      <w:pPr>
        <w:pStyle w:val="2"/>
        <w:numPr>
          <w:ilvl w:val="1"/>
          <w:numId w:val="129"/>
        </w:numPr>
        <w:ind w:left="709" w:firstLine="0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</w:pPr>
      <w:bookmarkStart w:id="670" w:name="_Toc535831263"/>
      <w:bookmarkStart w:id="671" w:name="_Toc535850608"/>
      <w:bookmarkStart w:id="672" w:name="_Toc44944876"/>
      <w:bookmarkEnd w:id="670"/>
      <w:bookmarkEnd w:id="671"/>
      <w:r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 xml:space="preserve">Создание Заявки на проведение </w:t>
      </w:r>
      <w:r w:rsidR="009779C9" w:rsidRPr="006D3159"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eastAsia="ru-RU"/>
        </w:rPr>
        <w:t>ТЗП</w:t>
      </w:r>
      <w:bookmarkEnd w:id="672"/>
    </w:p>
    <w:p w14:paraId="03925FA7" w14:textId="77777777" w:rsidR="009779C9" w:rsidRPr="006D3159" w:rsidRDefault="00DA4F0D" w:rsidP="006769F4">
      <w:pPr>
        <w:pStyle w:val="af1"/>
        <w:numPr>
          <w:ilvl w:val="2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Для создания ТЗП Заказчик заполняет Заявку, представленную в Закрытой части Системы.</w:t>
      </w:r>
    </w:p>
    <w:p w14:paraId="216C4F21" w14:textId="77777777" w:rsidR="009779C9" w:rsidRPr="006D3159" w:rsidRDefault="00DA4F0D" w:rsidP="006769F4">
      <w:pPr>
        <w:pStyle w:val="af1"/>
        <w:numPr>
          <w:ilvl w:val="2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Для организации </w:t>
      </w:r>
      <w:r w:rsidR="003E65AE" w:rsidRPr="006D3159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Торгов </w:t>
      </w:r>
      <w:r w:rsidR="00215582" w:rsidRPr="006D3159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на продажу </w:t>
      </w:r>
      <w:r w:rsidRPr="006D3159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Заказчику необходимо внести денежные средства </w:t>
      </w:r>
      <w:r w:rsidR="00215582" w:rsidRPr="006D3159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(Обеспечение) </w:t>
      </w:r>
      <w:r w:rsidRPr="006D3159">
        <w:rPr>
          <w:rFonts w:ascii="Times New Roman" w:eastAsia="Times New Roman" w:hAnsi="Times New Roman"/>
          <w:color w:val="000000" w:themeColor="text1"/>
          <w:sz w:val="24"/>
          <w:szCs w:val="24"/>
        </w:rPr>
        <w:t>на свой Баланс в Системе путем перечисления на расчетный счет Оператора в размере, достаточном для размещения Заявок.</w:t>
      </w:r>
    </w:p>
    <w:p w14:paraId="53246713" w14:textId="77777777" w:rsidR="00DA4F0D" w:rsidRPr="006D3159" w:rsidRDefault="00DA4F0D" w:rsidP="006769F4">
      <w:pPr>
        <w:pStyle w:val="af1"/>
        <w:numPr>
          <w:ilvl w:val="2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Размер </w:t>
      </w:r>
      <w:r w:rsidR="00215582" w:rsidRPr="006D3159">
        <w:rPr>
          <w:rFonts w:ascii="Times New Roman" w:hAnsi="Times New Roman"/>
          <w:color w:val="000000" w:themeColor="text1"/>
          <w:sz w:val="24"/>
          <w:szCs w:val="24"/>
        </w:rPr>
        <w:t>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беспечения</w:t>
      </w:r>
      <w:r w:rsidR="0056448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(Задатка)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Секторе реализации активов и имущества определяется Заказчиком, но не может быть ниже значений, приведенных в таблице:</w:t>
      </w:r>
    </w:p>
    <w:tbl>
      <w:tblPr>
        <w:tblW w:w="990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20"/>
        <w:gridCol w:w="3087"/>
      </w:tblGrid>
      <w:tr w:rsidR="003F63E4" w:rsidRPr="006D3159" w14:paraId="5C360576" w14:textId="77777777" w:rsidTr="000E24B3">
        <w:trPr>
          <w:trHeight w:val="565"/>
        </w:trPr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325AF" w14:textId="77777777" w:rsidR="00DA4F0D" w:rsidRPr="006D3159" w:rsidRDefault="00DA4F0D" w:rsidP="00200FA5">
            <w:pPr>
              <w:spacing w:after="0" w:line="240" w:lineRule="auto"/>
              <w:ind w:firstLine="18"/>
              <w:jc w:val="center"/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Начальная цена Лота, установленная Заказчиком в Аукционе, руб. (</w:t>
            </w:r>
            <w:r w:rsidR="00261095"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с</w:t>
            </w:r>
            <w:r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 xml:space="preserve"> НДС</w:t>
            </w:r>
            <w:r w:rsidR="00261095"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, если имеется</w:t>
            </w:r>
            <w:r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3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985FD" w14:textId="77777777" w:rsidR="00DA4F0D" w:rsidRPr="006D3159" w:rsidRDefault="00550C8A" w:rsidP="00200FA5">
            <w:pPr>
              <w:spacing w:after="0" w:line="240" w:lineRule="auto"/>
              <w:ind w:firstLine="33"/>
              <w:jc w:val="center"/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Р</w:t>
            </w:r>
            <w:r w:rsidR="00DA4F0D"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азмер Обеспечения</w:t>
            </w:r>
            <w:r w:rsidR="00564481"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 xml:space="preserve"> (Задатка)</w:t>
            </w:r>
            <w:r w:rsidR="00DA4F0D"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, %</w:t>
            </w:r>
          </w:p>
        </w:tc>
      </w:tr>
      <w:tr w:rsidR="00467165" w:rsidRPr="006D3159" w14:paraId="5CE1B9FC" w14:textId="77777777" w:rsidTr="000E24B3">
        <w:trPr>
          <w:trHeight w:val="303"/>
        </w:trPr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C75CE" w14:textId="5833C229" w:rsidR="00467165" w:rsidRPr="006D3159" w:rsidRDefault="00467165" w:rsidP="00467165">
            <w:pPr>
              <w:spacing w:before="60"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До 10 000 000,00 включительно</w:t>
            </w:r>
          </w:p>
        </w:tc>
        <w:tc>
          <w:tcPr>
            <w:tcW w:w="3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C035EF" w14:textId="54AC8000" w:rsidR="00467165" w:rsidRPr="006D3159" w:rsidRDefault="00467165" w:rsidP="00467165">
            <w:pPr>
              <w:spacing w:before="60"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2,0%</w:t>
            </w:r>
          </w:p>
        </w:tc>
      </w:tr>
      <w:tr w:rsidR="00467165" w:rsidRPr="006D3159" w14:paraId="6A4954D7" w14:textId="77777777" w:rsidTr="000E24B3">
        <w:trPr>
          <w:trHeight w:val="393"/>
        </w:trPr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8E02C" w14:textId="77777777" w:rsidR="00467165" w:rsidRPr="000418AA" w:rsidRDefault="00467165" w:rsidP="00467165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10 000 000,00</w:t>
            </w:r>
          </w:p>
          <w:p w14:paraId="1BACD9D8" w14:textId="78B7696C" w:rsidR="00467165" w:rsidRPr="006D3159" w:rsidRDefault="00467165" w:rsidP="00467165">
            <w:pPr>
              <w:spacing w:before="60"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до 30 000 000,00 включительно</w:t>
            </w:r>
          </w:p>
        </w:tc>
        <w:tc>
          <w:tcPr>
            <w:tcW w:w="3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2DEF7C" w14:textId="2F5443E1" w:rsidR="00467165" w:rsidRPr="006D3159" w:rsidRDefault="00467165" w:rsidP="00467165">
            <w:pPr>
              <w:spacing w:before="60"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1,6%</w:t>
            </w:r>
          </w:p>
        </w:tc>
      </w:tr>
      <w:tr w:rsidR="00467165" w:rsidRPr="006D3159" w14:paraId="627A4673" w14:textId="77777777" w:rsidTr="000E24B3">
        <w:trPr>
          <w:trHeight w:val="393"/>
        </w:trPr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8B26B" w14:textId="77777777" w:rsidR="00467165" w:rsidRPr="000418AA" w:rsidRDefault="00467165" w:rsidP="00467165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30 000 000,00</w:t>
            </w:r>
          </w:p>
          <w:p w14:paraId="71F18570" w14:textId="4EBCDB17" w:rsidR="00467165" w:rsidRPr="006D3159" w:rsidRDefault="00467165" w:rsidP="00467165">
            <w:pPr>
              <w:spacing w:before="60"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до 60 000 000,00 включительно</w:t>
            </w:r>
          </w:p>
        </w:tc>
        <w:tc>
          <w:tcPr>
            <w:tcW w:w="3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992055" w14:textId="3E2DDEB7" w:rsidR="00467165" w:rsidRPr="006D3159" w:rsidRDefault="00467165" w:rsidP="00467165">
            <w:pPr>
              <w:spacing w:before="60"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1,3%</w:t>
            </w:r>
          </w:p>
        </w:tc>
      </w:tr>
      <w:tr w:rsidR="00467165" w:rsidRPr="006D3159" w14:paraId="150FAE69" w14:textId="77777777" w:rsidTr="000E24B3">
        <w:trPr>
          <w:trHeight w:val="393"/>
        </w:trPr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DA75C" w14:textId="77777777" w:rsidR="00467165" w:rsidRPr="000418AA" w:rsidRDefault="00467165" w:rsidP="00467165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60 000 000,00</w:t>
            </w:r>
          </w:p>
          <w:p w14:paraId="433A3862" w14:textId="00C5F8C3" w:rsidR="00467165" w:rsidRPr="006D3159" w:rsidRDefault="00467165" w:rsidP="00467165">
            <w:pPr>
              <w:spacing w:before="60"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до 130 000 000,00 включительно</w:t>
            </w:r>
          </w:p>
        </w:tc>
        <w:tc>
          <w:tcPr>
            <w:tcW w:w="3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91D7C7" w14:textId="45E501FE" w:rsidR="00467165" w:rsidRPr="006D3159" w:rsidRDefault="00467165" w:rsidP="00467165">
            <w:pPr>
              <w:spacing w:before="60"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1,0%</w:t>
            </w:r>
          </w:p>
        </w:tc>
      </w:tr>
      <w:tr w:rsidR="00467165" w:rsidRPr="006D3159" w14:paraId="453EEFB0" w14:textId="77777777" w:rsidTr="000E24B3">
        <w:trPr>
          <w:trHeight w:val="393"/>
        </w:trPr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29FB4" w14:textId="77777777" w:rsidR="00467165" w:rsidRPr="000418AA" w:rsidRDefault="00467165" w:rsidP="00467165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130 000 000,00</w:t>
            </w:r>
          </w:p>
          <w:p w14:paraId="1AD580A7" w14:textId="7D8A4D1B" w:rsidR="00467165" w:rsidRPr="006D3159" w:rsidRDefault="00467165" w:rsidP="00467165">
            <w:pPr>
              <w:spacing w:before="60"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до 260 000 000,00 включительно</w:t>
            </w:r>
          </w:p>
        </w:tc>
        <w:tc>
          <w:tcPr>
            <w:tcW w:w="3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B54C5B" w14:textId="3DBCF653" w:rsidR="00467165" w:rsidRPr="006D3159" w:rsidRDefault="00467165" w:rsidP="00467165">
            <w:pPr>
              <w:spacing w:before="60"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0,8%</w:t>
            </w:r>
          </w:p>
        </w:tc>
      </w:tr>
      <w:tr w:rsidR="00467165" w:rsidRPr="006D3159" w14:paraId="6E0D77AC" w14:textId="77777777" w:rsidTr="000E24B3">
        <w:trPr>
          <w:trHeight w:val="393"/>
        </w:trPr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E085C" w14:textId="77777777" w:rsidR="00467165" w:rsidRPr="000418AA" w:rsidRDefault="00467165" w:rsidP="00467165">
            <w:pPr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260 000 000,00</w:t>
            </w:r>
          </w:p>
          <w:p w14:paraId="70136798" w14:textId="1542AF30" w:rsidR="00467165" w:rsidRPr="006D3159" w:rsidRDefault="00467165" w:rsidP="00467165">
            <w:pPr>
              <w:spacing w:before="60"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до 500 000 000,00 включительно</w:t>
            </w:r>
          </w:p>
        </w:tc>
        <w:tc>
          <w:tcPr>
            <w:tcW w:w="3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7A1892" w14:textId="3A478088" w:rsidR="00467165" w:rsidRPr="006D3159" w:rsidRDefault="00467165" w:rsidP="00467165">
            <w:pPr>
              <w:spacing w:before="60"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0418AA">
              <w:rPr>
                <w:rFonts w:ascii="Times New Roman" w:hAnsi="Times New Roman"/>
                <w:color w:val="000000" w:themeColor="text1"/>
                <w:sz w:val="24"/>
                <w:szCs w:val="24"/>
                <w:lang w:eastAsia="ru-RU"/>
              </w:rPr>
              <w:t>0,6%</w:t>
            </w:r>
          </w:p>
        </w:tc>
      </w:tr>
    </w:tbl>
    <w:p w14:paraId="15B4EB23" w14:textId="77777777" w:rsidR="00D94902" w:rsidRPr="00D610F2" w:rsidRDefault="00D94902" w:rsidP="007A6E8F">
      <w:pPr>
        <w:tabs>
          <w:tab w:val="left" w:pos="1276"/>
        </w:tabs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         </w:t>
      </w:r>
      <w:r w:rsidR="001F48FA" w:rsidRPr="006D3159">
        <w:rPr>
          <w:rFonts w:ascii="Times New Roman" w:hAnsi="Times New Roman"/>
          <w:color w:val="000000" w:themeColor="text1"/>
          <w:sz w:val="24"/>
          <w:szCs w:val="24"/>
        </w:rPr>
        <w:t>Размер Обеспечения в Объявлении о продаже определяется Заказчиком в соответствии с п.</w:t>
      </w:r>
      <w:r w:rsidR="00576BE1" w:rsidRPr="00D610F2">
        <w:rPr>
          <w:rFonts w:ascii="Times New Roman" w:hAnsi="Times New Roman"/>
          <w:color w:val="000000" w:themeColor="text1"/>
          <w:sz w:val="24"/>
          <w:szCs w:val="24"/>
        </w:rPr>
        <w:t>19.1.4</w:t>
      </w:r>
      <w:r w:rsidR="001F48FA" w:rsidRPr="00D610F2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8AD55AF" w14:textId="77777777" w:rsidR="008462F5" w:rsidRPr="006D3159" w:rsidRDefault="00DA4F0D" w:rsidP="006769F4">
      <w:pPr>
        <w:pStyle w:val="af1"/>
        <w:numPr>
          <w:ilvl w:val="2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Заказчик по согласованию с Опе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ратором может установить размер Обеспечения</w:t>
      </w:r>
      <w:r w:rsidR="0056448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(Задатка</w:t>
      </w:r>
      <w:r w:rsidR="00586770" w:rsidRPr="006D3159">
        <w:rPr>
          <w:rFonts w:ascii="Times New Roman" w:hAnsi="Times New Roman"/>
          <w:color w:val="000000" w:themeColor="text1"/>
          <w:sz w:val="24"/>
          <w:szCs w:val="24"/>
        </w:rPr>
        <w:t>,</w:t>
      </w:r>
      <w:r w:rsidR="005E3E7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Депозита</w:t>
      </w:r>
      <w:r w:rsidR="00564481" w:rsidRPr="006D3159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ниже значений, приведенных в указанн</w:t>
      </w:r>
      <w:r w:rsidR="005E3E70" w:rsidRPr="006D3159">
        <w:rPr>
          <w:rFonts w:ascii="Times New Roman" w:hAnsi="Times New Roman"/>
          <w:color w:val="000000" w:themeColor="text1"/>
          <w:sz w:val="24"/>
          <w:szCs w:val="24"/>
        </w:rPr>
        <w:t>ых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таблиц</w:t>
      </w:r>
      <w:r w:rsidR="005E3E70" w:rsidRPr="006D3159">
        <w:rPr>
          <w:rFonts w:ascii="Times New Roman" w:hAnsi="Times New Roman"/>
          <w:color w:val="000000" w:themeColor="text1"/>
          <w:sz w:val="24"/>
          <w:szCs w:val="24"/>
        </w:rPr>
        <w:t>ах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 направив соответствующий письменный запрос, подписанный уполномоченным лицом, в адрес Оператора с указанием причины.</w:t>
      </w:r>
      <w:r w:rsidR="004C513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CBD0EB7" w14:textId="77777777" w:rsidR="00261095" w:rsidRDefault="00261095" w:rsidP="006769F4">
      <w:pPr>
        <w:pStyle w:val="af1"/>
        <w:numPr>
          <w:ilvl w:val="2"/>
          <w:numId w:val="129"/>
        </w:numPr>
        <w:spacing w:before="60" w:after="60"/>
        <w:ind w:left="0" w:firstLine="709"/>
        <w:jc w:val="both"/>
        <w:rPr>
          <w:ins w:id="673" w:author="Саржанов Руслан Рамисович" w:date="2020-07-06T09:27:00Z"/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Размер Депозита в Секторе реализации активов</w:t>
      </w:r>
      <w:r w:rsidR="00C13E6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имущества определяется </w:t>
      </w:r>
      <w:r w:rsidR="0058070A" w:rsidRPr="006D3159">
        <w:rPr>
          <w:rFonts w:ascii="Times New Roman" w:hAnsi="Times New Roman"/>
          <w:color w:val="000000" w:themeColor="text1"/>
          <w:sz w:val="24"/>
          <w:szCs w:val="24"/>
        </w:rPr>
        <w:t>в зависимости от начальной цены Заказчика в соответствии со следующей таблицей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93FF399" w14:textId="6E3AA87F" w:rsidR="00AE548E" w:rsidRPr="00AE548E" w:rsidDel="00DD4522" w:rsidRDefault="00AE548E">
      <w:pPr>
        <w:spacing w:before="60" w:after="60"/>
        <w:jc w:val="both"/>
        <w:rPr>
          <w:del w:id="674" w:author="Саржанов Руслан Рамисович" w:date="2020-07-06T09:55:00Z"/>
          <w:rFonts w:ascii="Times New Roman" w:hAnsi="Times New Roman"/>
          <w:color w:val="000000" w:themeColor="text1"/>
          <w:sz w:val="24"/>
          <w:szCs w:val="24"/>
          <w:rPrChange w:id="675" w:author="Саржанов Руслан Рамисович" w:date="2020-07-06T09:27:00Z">
            <w:rPr>
              <w:del w:id="676" w:author="Саржанов Руслан Рамисович" w:date="2020-07-06T09:55:00Z"/>
            </w:rPr>
          </w:rPrChange>
        </w:rPr>
        <w:pPrChange w:id="677" w:author="Саржанов Руслан Рамисович" w:date="2020-07-06T09:27:00Z">
          <w:pPr>
            <w:pStyle w:val="af1"/>
            <w:numPr>
              <w:ilvl w:val="2"/>
              <w:numId w:val="129"/>
            </w:numPr>
            <w:spacing w:before="60" w:after="60"/>
            <w:ind w:left="0" w:firstLine="709"/>
            <w:jc w:val="both"/>
          </w:pPr>
        </w:pPrChange>
      </w:pPr>
    </w:p>
    <w:tbl>
      <w:tblPr>
        <w:tblW w:w="9804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07"/>
        <w:gridCol w:w="2998"/>
        <w:gridCol w:w="2999"/>
      </w:tblGrid>
      <w:tr w:rsidR="003F63E4" w:rsidRPr="006D3159" w14:paraId="3A0CAF2B" w14:textId="77777777" w:rsidTr="000E24B3">
        <w:trPr>
          <w:trHeight w:val="238"/>
        </w:trPr>
        <w:tc>
          <w:tcPr>
            <w:tcW w:w="3807" w:type="dxa"/>
            <w:tcBorders>
              <w:top w:val="single" w:sz="8" w:space="0" w:color="auto"/>
              <w:bottom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BEA4AC9" w14:textId="77777777" w:rsidR="001325E5" w:rsidRPr="006D3159" w:rsidRDefault="00A622B9" w:rsidP="00DB7C8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color w:val="000000" w:themeColor="text1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b/>
                <w:color w:val="000000" w:themeColor="text1"/>
                <w:lang w:eastAsia="ru-RU"/>
              </w:rPr>
              <w:t>Стартовая цена Лота, установленная Заказчиком в Аукционе с использованием депозитов, руб.</w:t>
            </w:r>
          </w:p>
          <w:p w14:paraId="7643E5B8" w14:textId="77777777" w:rsidR="00A622B9" w:rsidRPr="006D3159" w:rsidRDefault="00A622B9" w:rsidP="0054251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color w:val="000000" w:themeColor="text1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b/>
                <w:color w:val="000000" w:themeColor="text1"/>
                <w:lang w:eastAsia="ru-RU"/>
              </w:rPr>
              <w:t>(с НДС, если имеется)</w:t>
            </w:r>
          </w:p>
        </w:tc>
        <w:tc>
          <w:tcPr>
            <w:tcW w:w="2998" w:type="dxa"/>
            <w:tcBorders>
              <w:top w:val="single" w:sz="8" w:space="0" w:color="auto"/>
              <w:bottom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5D0C8D8" w14:textId="77777777" w:rsidR="00A622B9" w:rsidRPr="006D3159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color w:val="000000" w:themeColor="text1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b/>
                <w:color w:val="000000" w:themeColor="text1"/>
                <w:lang w:eastAsia="ru-RU"/>
              </w:rPr>
              <w:t>Размер депозита, %</w:t>
            </w:r>
          </w:p>
        </w:tc>
        <w:tc>
          <w:tcPr>
            <w:tcW w:w="2999" w:type="dxa"/>
            <w:tcBorders>
              <w:top w:val="single" w:sz="8" w:space="0" w:color="auto"/>
              <w:bottom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5B5C9D4" w14:textId="77777777" w:rsidR="00A622B9" w:rsidRPr="006D3159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color w:val="000000" w:themeColor="text1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b/>
                <w:color w:val="000000" w:themeColor="text1"/>
                <w:lang w:eastAsia="ru-RU"/>
              </w:rPr>
              <w:t xml:space="preserve">Предельный размер депозита, руб. </w:t>
            </w:r>
          </w:p>
        </w:tc>
      </w:tr>
      <w:tr w:rsidR="003F63E4" w:rsidRPr="006D3159" w14:paraId="74523A35" w14:textId="77777777" w:rsidTr="000E24B3">
        <w:trPr>
          <w:trHeight w:val="466"/>
        </w:trPr>
        <w:tc>
          <w:tcPr>
            <w:tcW w:w="3807" w:type="dxa"/>
            <w:tcBorders>
              <w:top w:val="single" w:sz="8" w:space="0" w:color="auto"/>
            </w:tcBorders>
            <w:shd w:val="clear" w:color="auto" w:fill="auto"/>
            <w:noWrap/>
            <w:vAlign w:val="center"/>
          </w:tcPr>
          <w:p w14:paraId="13A8E6B5" w14:textId="77777777" w:rsidR="00A622B9" w:rsidRPr="006D3159" w:rsidRDefault="00A622B9" w:rsidP="00DB7C8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10 000 000,00 включительно</w:t>
            </w:r>
          </w:p>
        </w:tc>
        <w:tc>
          <w:tcPr>
            <w:tcW w:w="2998" w:type="dxa"/>
            <w:tcBorders>
              <w:top w:val="single" w:sz="8" w:space="0" w:color="auto"/>
            </w:tcBorders>
            <w:shd w:val="clear" w:color="auto" w:fill="auto"/>
            <w:noWrap/>
            <w:vAlign w:val="center"/>
          </w:tcPr>
          <w:p w14:paraId="51A75850" w14:textId="77777777" w:rsidR="00A622B9" w:rsidRPr="006D3159" w:rsidRDefault="00A622B9" w:rsidP="0054251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3,0%</w:t>
            </w:r>
          </w:p>
        </w:tc>
        <w:tc>
          <w:tcPr>
            <w:tcW w:w="2999" w:type="dxa"/>
            <w:tcBorders>
              <w:top w:val="single" w:sz="8" w:space="0" w:color="auto"/>
            </w:tcBorders>
            <w:shd w:val="clear" w:color="auto" w:fill="auto"/>
            <w:vAlign w:val="center"/>
          </w:tcPr>
          <w:p w14:paraId="1BF3D57F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250 000</w:t>
            </w:r>
          </w:p>
        </w:tc>
      </w:tr>
      <w:tr w:rsidR="003F63E4" w:rsidRPr="006D3159" w14:paraId="632F4A99" w14:textId="77777777" w:rsidTr="000E24B3">
        <w:trPr>
          <w:trHeight w:val="59"/>
        </w:trPr>
        <w:tc>
          <w:tcPr>
            <w:tcW w:w="3807" w:type="dxa"/>
            <w:shd w:val="clear" w:color="auto" w:fill="auto"/>
            <w:noWrap/>
            <w:vAlign w:val="center"/>
          </w:tcPr>
          <w:p w14:paraId="118FF1A0" w14:textId="77777777" w:rsidR="00A622B9" w:rsidRPr="006D3159" w:rsidRDefault="00A622B9" w:rsidP="00DB7C8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lastRenderedPageBreak/>
              <w:t>более 10 000 000,00</w:t>
            </w:r>
          </w:p>
          <w:p w14:paraId="5A355007" w14:textId="77777777" w:rsidR="00A622B9" w:rsidRPr="006D3159" w:rsidRDefault="00A622B9" w:rsidP="0054251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30 000 000,00 включительно</w:t>
            </w:r>
          </w:p>
        </w:tc>
        <w:tc>
          <w:tcPr>
            <w:tcW w:w="2998" w:type="dxa"/>
            <w:shd w:val="clear" w:color="auto" w:fill="auto"/>
            <w:noWrap/>
            <w:vAlign w:val="center"/>
          </w:tcPr>
          <w:p w14:paraId="4A4C12A1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2,5%</w:t>
            </w:r>
          </w:p>
        </w:tc>
        <w:tc>
          <w:tcPr>
            <w:tcW w:w="2999" w:type="dxa"/>
            <w:shd w:val="clear" w:color="auto" w:fill="auto"/>
            <w:vAlign w:val="center"/>
          </w:tcPr>
          <w:p w14:paraId="63738E84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600 000</w:t>
            </w:r>
          </w:p>
        </w:tc>
      </w:tr>
      <w:tr w:rsidR="003F63E4" w:rsidRPr="006D3159" w14:paraId="50494974" w14:textId="77777777" w:rsidTr="000E24B3">
        <w:trPr>
          <w:trHeight w:val="59"/>
        </w:trPr>
        <w:tc>
          <w:tcPr>
            <w:tcW w:w="3807" w:type="dxa"/>
            <w:shd w:val="clear" w:color="auto" w:fill="auto"/>
            <w:noWrap/>
            <w:vAlign w:val="center"/>
          </w:tcPr>
          <w:p w14:paraId="284DB7F5" w14:textId="77777777" w:rsidR="00A622B9" w:rsidRPr="006D3159" w:rsidRDefault="00A622B9" w:rsidP="00DB7C8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30 000 000,00</w:t>
            </w:r>
          </w:p>
          <w:p w14:paraId="48970CD1" w14:textId="77777777" w:rsidR="00A622B9" w:rsidRPr="006D3159" w:rsidRDefault="00A622B9" w:rsidP="0054251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60 000 000,00 включительно</w:t>
            </w:r>
          </w:p>
        </w:tc>
        <w:tc>
          <w:tcPr>
            <w:tcW w:w="2998" w:type="dxa"/>
            <w:shd w:val="clear" w:color="auto" w:fill="auto"/>
            <w:noWrap/>
            <w:vAlign w:val="center"/>
          </w:tcPr>
          <w:p w14:paraId="65D38D75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2,0%</w:t>
            </w:r>
          </w:p>
        </w:tc>
        <w:tc>
          <w:tcPr>
            <w:tcW w:w="2999" w:type="dxa"/>
            <w:shd w:val="clear" w:color="auto" w:fill="auto"/>
            <w:vAlign w:val="center"/>
          </w:tcPr>
          <w:p w14:paraId="7FE6B20B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960 000</w:t>
            </w:r>
          </w:p>
        </w:tc>
      </w:tr>
      <w:tr w:rsidR="003F63E4" w:rsidRPr="006D3159" w14:paraId="1077FA29" w14:textId="77777777" w:rsidTr="000E24B3">
        <w:trPr>
          <w:trHeight w:val="59"/>
        </w:trPr>
        <w:tc>
          <w:tcPr>
            <w:tcW w:w="3807" w:type="dxa"/>
            <w:shd w:val="clear" w:color="auto" w:fill="auto"/>
            <w:noWrap/>
            <w:vAlign w:val="center"/>
          </w:tcPr>
          <w:p w14:paraId="2693D1EA" w14:textId="77777777" w:rsidR="00A622B9" w:rsidRPr="006D3159" w:rsidRDefault="00A622B9" w:rsidP="00DB7C8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60 000 000,00</w:t>
            </w:r>
          </w:p>
          <w:p w14:paraId="0FE8D1A2" w14:textId="77777777" w:rsidR="00A622B9" w:rsidRPr="00D610F2" w:rsidRDefault="00A622B9" w:rsidP="0054251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</w:t>
            </w: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 xml:space="preserve"> 130 000 000,00 включительно</w:t>
            </w:r>
          </w:p>
        </w:tc>
        <w:tc>
          <w:tcPr>
            <w:tcW w:w="2998" w:type="dxa"/>
            <w:shd w:val="clear" w:color="auto" w:fill="auto"/>
            <w:noWrap/>
            <w:vAlign w:val="center"/>
          </w:tcPr>
          <w:p w14:paraId="71BEDC3C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1,6%</w:t>
            </w:r>
          </w:p>
        </w:tc>
        <w:tc>
          <w:tcPr>
            <w:tcW w:w="2999" w:type="dxa"/>
            <w:shd w:val="clear" w:color="auto" w:fill="auto"/>
            <w:vAlign w:val="center"/>
          </w:tcPr>
          <w:p w14:paraId="4213E654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1 690 000</w:t>
            </w:r>
          </w:p>
        </w:tc>
      </w:tr>
      <w:tr w:rsidR="003F63E4" w:rsidRPr="006D3159" w14:paraId="61B8A07D" w14:textId="77777777" w:rsidTr="000E24B3">
        <w:trPr>
          <w:trHeight w:val="59"/>
        </w:trPr>
        <w:tc>
          <w:tcPr>
            <w:tcW w:w="3807" w:type="dxa"/>
            <w:shd w:val="clear" w:color="auto" w:fill="auto"/>
            <w:noWrap/>
            <w:vAlign w:val="center"/>
          </w:tcPr>
          <w:p w14:paraId="65C4C1F8" w14:textId="77777777" w:rsidR="00A622B9" w:rsidRPr="006D3159" w:rsidRDefault="00A622B9" w:rsidP="00DB7C8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130 000 000,00</w:t>
            </w:r>
          </w:p>
          <w:p w14:paraId="48524772" w14:textId="77777777" w:rsidR="00A622B9" w:rsidRPr="006D3159" w:rsidRDefault="00A622B9" w:rsidP="0054251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260 000 000,00 включительно</w:t>
            </w:r>
          </w:p>
        </w:tc>
        <w:tc>
          <w:tcPr>
            <w:tcW w:w="2998" w:type="dxa"/>
            <w:shd w:val="clear" w:color="auto" w:fill="auto"/>
            <w:noWrap/>
            <w:vAlign w:val="center"/>
          </w:tcPr>
          <w:p w14:paraId="178BC006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1,3%</w:t>
            </w:r>
          </w:p>
        </w:tc>
        <w:tc>
          <w:tcPr>
            <w:tcW w:w="2999" w:type="dxa"/>
            <w:shd w:val="clear" w:color="auto" w:fill="auto"/>
            <w:vAlign w:val="center"/>
          </w:tcPr>
          <w:p w14:paraId="67527753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2 600 000</w:t>
            </w:r>
          </w:p>
        </w:tc>
      </w:tr>
      <w:tr w:rsidR="003F63E4" w:rsidRPr="006D3159" w14:paraId="0789FF1E" w14:textId="77777777" w:rsidTr="000E24B3">
        <w:trPr>
          <w:trHeight w:val="59"/>
        </w:trPr>
        <w:tc>
          <w:tcPr>
            <w:tcW w:w="3807" w:type="dxa"/>
            <w:shd w:val="clear" w:color="auto" w:fill="auto"/>
            <w:noWrap/>
            <w:vAlign w:val="center"/>
          </w:tcPr>
          <w:p w14:paraId="02F1C67D" w14:textId="77777777" w:rsidR="00A622B9" w:rsidRPr="006D3159" w:rsidRDefault="00A622B9" w:rsidP="00DB7C8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260 000 000,00</w:t>
            </w:r>
          </w:p>
          <w:p w14:paraId="10584C2E" w14:textId="77777777" w:rsidR="00A622B9" w:rsidRPr="006D3159" w:rsidRDefault="00A622B9" w:rsidP="0054251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500 000 000,00 включительно</w:t>
            </w:r>
          </w:p>
        </w:tc>
        <w:tc>
          <w:tcPr>
            <w:tcW w:w="2998" w:type="dxa"/>
            <w:shd w:val="clear" w:color="auto" w:fill="auto"/>
            <w:noWrap/>
            <w:vAlign w:val="center"/>
          </w:tcPr>
          <w:p w14:paraId="266F3EFB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1,0%</w:t>
            </w:r>
          </w:p>
        </w:tc>
        <w:tc>
          <w:tcPr>
            <w:tcW w:w="2999" w:type="dxa"/>
            <w:shd w:val="clear" w:color="auto" w:fill="auto"/>
            <w:vAlign w:val="center"/>
          </w:tcPr>
          <w:p w14:paraId="14CFEB7E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4 000 000</w:t>
            </w:r>
          </w:p>
        </w:tc>
      </w:tr>
      <w:tr w:rsidR="003F63E4" w:rsidRPr="006D3159" w14:paraId="32547374" w14:textId="77777777" w:rsidTr="000E24B3">
        <w:trPr>
          <w:trHeight w:val="559"/>
        </w:trPr>
        <w:tc>
          <w:tcPr>
            <w:tcW w:w="3807" w:type="dxa"/>
            <w:shd w:val="clear" w:color="auto" w:fill="auto"/>
            <w:noWrap/>
            <w:vAlign w:val="center"/>
          </w:tcPr>
          <w:p w14:paraId="540CDA2B" w14:textId="77777777" w:rsidR="00A622B9" w:rsidRPr="006D3159" w:rsidRDefault="00A622B9" w:rsidP="00DB7C88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500 000 000,00</w:t>
            </w:r>
          </w:p>
        </w:tc>
        <w:tc>
          <w:tcPr>
            <w:tcW w:w="2998" w:type="dxa"/>
            <w:shd w:val="clear" w:color="auto" w:fill="auto"/>
            <w:noWrap/>
            <w:vAlign w:val="center"/>
          </w:tcPr>
          <w:p w14:paraId="0C1A8D46" w14:textId="77777777" w:rsidR="00A622B9" w:rsidRPr="006D3159" w:rsidRDefault="00A622B9" w:rsidP="00542518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0,8%</w:t>
            </w:r>
          </w:p>
        </w:tc>
        <w:tc>
          <w:tcPr>
            <w:tcW w:w="2999" w:type="dxa"/>
            <w:shd w:val="clear" w:color="auto" w:fill="auto"/>
            <w:vAlign w:val="center"/>
          </w:tcPr>
          <w:p w14:paraId="71AA6E40" w14:textId="77777777" w:rsidR="00A622B9" w:rsidRPr="00D610F2" w:rsidRDefault="00A622B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6CDDF9B0" w14:textId="77777777" w:rsidR="00263AE5" w:rsidRPr="006D3159" w:rsidRDefault="00A622B9" w:rsidP="00263AE5">
      <w:pPr>
        <w:pStyle w:val="af1"/>
        <w:numPr>
          <w:ilvl w:val="2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Стоимость услуг Оператора по </w:t>
      </w:r>
      <w:r w:rsidR="00263AE5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обслуживанию </w:t>
      </w:r>
      <w:r w:rsidR="003E65AE" w:rsidRPr="00D610F2">
        <w:rPr>
          <w:rFonts w:ascii="Times New Roman" w:hAnsi="Times New Roman"/>
          <w:color w:val="000000" w:themeColor="text1"/>
          <w:sz w:val="24"/>
          <w:szCs w:val="24"/>
        </w:rPr>
        <w:t>Торгов</w:t>
      </w:r>
      <w:r w:rsidR="00847B9B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D94902" w:rsidRPr="00D610F2">
        <w:rPr>
          <w:rFonts w:ascii="Times New Roman" w:hAnsi="Times New Roman"/>
          <w:color w:val="000000" w:themeColor="text1"/>
          <w:sz w:val="24"/>
          <w:szCs w:val="24"/>
        </w:rPr>
        <w:t>Объявления о продаже</w:t>
      </w:r>
      <w:r w:rsidR="00263AE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Секторе реализации активов и имущества определяется </w:t>
      </w:r>
      <w:r w:rsidR="00263AE5" w:rsidRPr="006D3159">
        <w:rPr>
          <w:rFonts w:ascii="Times New Roman" w:hAnsi="Times New Roman"/>
          <w:color w:val="000000" w:themeColor="text1"/>
          <w:sz w:val="24"/>
          <w:szCs w:val="24"/>
        </w:rPr>
        <w:t>в % от цены реализованного товара, с учетом НДС</w:t>
      </w:r>
      <w:r w:rsidR="0062718C" w:rsidRPr="006D3159">
        <w:rPr>
          <w:rFonts w:ascii="Times New Roman" w:hAnsi="Times New Roman"/>
          <w:color w:val="000000" w:themeColor="text1"/>
          <w:sz w:val="24"/>
          <w:szCs w:val="24"/>
        </w:rPr>
        <w:t>,</w:t>
      </w:r>
      <w:r w:rsidR="00263AE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согласно таблице:</w:t>
      </w:r>
    </w:p>
    <w:tbl>
      <w:tblPr>
        <w:tblW w:w="9879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36"/>
        <w:gridCol w:w="3021"/>
        <w:gridCol w:w="3022"/>
      </w:tblGrid>
      <w:tr w:rsidR="003F63E4" w:rsidRPr="006D3159" w14:paraId="375F44C0" w14:textId="77777777" w:rsidTr="000E24B3">
        <w:trPr>
          <w:trHeight w:val="241"/>
        </w:trPr>
        <w:tc>
          <w:tcPr>
            <w:tcW w:w="3836" w:type="dxa"/>
            <w:tcBorders>
              <w:top w:val="single" w:sz="8" w:space="0" w:color="auto"/>
              <w:bottom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AC0B8E5" w14:textId="77777777" w:rsidR="001325E5" w:rsidRPr="006D3159" w:rsidRDefault="00263AE5" w:rsidP="001325E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</w:pPr>
            <w:r w:rsidRPr="006D3159"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  <w:t>Цена реализованного актива</w:t>
            </w:r>
            <w:r w:rsidR="001325E5" w:rsidRPr="006D3159"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  <w:t>,</w:t>
            </w:r>
            <w:r w:rsidRPr="006D3159"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  <w:t xml:space="preserve"> руб. </w:t>
            </w:r>
          </w:p>
          <w:p w14:paraId="6E81E8A7" w14:textId="77777777" w:rsidR="00263AE5" w:rsidRPr="006D3159" w:rsidRDefault="00263AE5" w:rsidP="001325E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</w:pPr>
            <w:r w:rsidRPr="006D3159"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  <w:t>(с НДС, если имеется)</w:t>
            </w:r>
          </w:p>
        </w:tc>
        <w:tc>
          <w:tcPr>
            <w:tcW w:w="3021" w:type="dxa"/>
            <w:tcBorders>
              <w:top w:val="single" w:sz="8" w:space="0" w:color="auto"/>
              <w:bottom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8C7491B" w14:textId="77777777" w:rsidR="00263AE5" w:rsidRPr="006D3159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</w:pPr>
            <w:r w:rsidRPr="006D3159"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  <w:t xml:space="preserve">% от цены </w:t>
            </w:r>
          </w:p>
          <w:p w14:paraId="604C3CCA" w14:textId="77777777" w:rsidR="00263AE5" w:rsidRPr="006D3159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</w:pPr>
            <w:r w:rsidRPr="006D3159"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  <w:t>реализованного актива</w:t>
            </w:r>
          </w:p>
        </w:tc>
        <w:tc>
          <w:tcPr>
            <w:tcW w:w="3022" w:type="dxa"/>
            <w:tcBorders>
              <w:top w:val="single" w:sz="8" w:space="0" w:color="auto"/>
              <w:bottom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7C5031F" w14:textId="77777777" w:rsidR="001325E5" w:rsidRPr="006D3159" w:rsidRDefault="005F36EE" w:rsidP="005F36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  <w:lang w:eastAsia="ru-RU"/>
              </w:rPr>
            </w:pPr>
            <w:r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Предельный размер п</w:t>
            </w:r>
            <w:r w:rsidR="00263AE5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лат</w:t>
            </w:r>
            <w:r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ы</w:t>
            </w:r>
            <w:r w:rsidR="00263AE5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 за </w:t>
            </w:r>
            <w:r w:rsidR="006E04A7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1</w:t>
            </w:r>
            <w:r w:rsidR="00FD6725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847B9B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ТЗП</w:t>
            </w:r>
            <w:r w:rsidR="006E04A7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263AE5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 (если </w:t>
            </w:r>
            <w:r w:rsidR="006E04A7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торги </w:t>
            </w:r>
            <w:r w:rsidR="00263AE5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состоял</w:t>
            </w:r>
            <w:r w:rsidR="006E04A7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ись</w:t>
            </w:r>
            <w:r w:rsidR="00263AE5" w:rsidRPr="006D3159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)</w:t>
            </w:r>
            <w:r w:rsidR="00263AE5" w:rsidRPr="006D3159"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  <w:t xml:space="preserve">, </w:t>
            </w:r>
            <w:r w:rsidR="00263AE5" w:rsidRPr="006D3159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  <w:lang w:eastAsia="ru-RU"/>
              </w:rPr>
              <w:t xml:space="preserve">руб. </w:t>
            </w:r>
          </w:p>
          <w:p w14:paraId="0C15B221" w14:textId="77777777" w:rsidR="00263AE5" w:rsidRPr="006D3159" w:rsidRDefault="00263AE5" w:rsidP="002D29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lang w:eastAsia="ru-RU"/>
              </w:rPr>
            </w:pPr>
            <w:r w:rsidRPr="006D3159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  <w:lang w:eastAsia="ru-RU"/>
              </w:rPr>
              <w:t>(в т.ч. НДС)</w:t>
            </w:r>
          </w:p>
        </w:tc>
      </w:tr>
      <w:tr w:rsidR="003F63E4" w:rsidRPr="006D3159" w14:paraId="4CA4C215" w14:textId="77777777" w:rsidTr="000E24B3">
        <w:trPr>
          <w:trHeight w:val="440"/>
        </w:trPr>
        <w:tc>
          <w:tcPr>
            <w:tcW w:w="3836" w:type="dxa"/>
            <w:tcBorders>
              <w:top w:val="single" w:sz="8" w:space="0" w:color="auto"/>
            </w:tcBorders>
            <w:shd w:val="clear" w:color="auto" w:fill="auto"/>
            <w:noWrap/>
            <w:vAlign w:val="center"/>
          </w:tcPr>
          <w:p w14:paraId="5CDD4C65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10 000 000,00 включительно</w:t>
            </w:r>
          </w:p>
        </w:tc>
        <w:tc>
          <w:tcPr>
            <w:tcW w:w="3021" w:type="dxa"/>
            <w:tcBorders>
              <w:top w:val="single" w:sz="8" w:space="0" w:color="auto"/>
            </w:tcBorders>
            <w:shd w:val="clear" w:color="auto" w:fill="auto"/>
            <w:noWrap/>
            <w:vAlign w:val="center"/>
          </w:tcPr>
          <w:p w14:paraId="30C8A5F2" w14:textId="77777777" w:rsidR="00263AE5" w:rsidRPr="006D3159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2,0%</w:t>
            </w:r>
          </w:p>
        </w:tc>
        <w:tc>
          <w:tcPr>
            <w:tcW w:w="3022" w:type="dxa"/>
            <w:tcBorders>
              <w:top w:val="single" w:sz="8" w:space="0" w:color="auto"/>
            </w:tcBorders>
            <w:shd w:val="clear" w:color="auto" w:fill="auto"/>
            <w:vAlign w:val="center"/>
          </w:tcPr>
          <w:p w14:paraId="1C92F3EE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160 000</w:t>
            </w:r>
          </w:p>
        </w:tc>
      </w:tr>
      <w:tr w:rsidR="003F63E4" w:rsidRPr="006D3159" w14:paraId="496C91CC" w14:textId="77777777" w:rsidTr="000E24B3">
        <w:trPr>
          <w:trHeight w:val="60"/>
        </w:trPr>
        <w:tc>
          <w:tcPr>
            <w:tcW w:w="3836" w:type="dxa"/>
            <w:shd w:val="clear" w:color="auto" w:fill="auto"/>
            <w:noWrap/>
            <w:vAlign w:val="center"/>
          </w:tcPr>
          <w:p w14:paraId="67B68A8D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10 000 000,00</w:t>
            </w:r>
          </w:p>
          <w:p w14:paraId="60EE24C7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30 000 000,00 включительно</w:t>
            </w:r>
          </w:p>
        </w:tc>
        <w:tc>
          <w:tcPr>
            <w:tcW w:w="3021" w:type="dxa"/>
            <w:shd w:val="clear" w:color="auto" w:fill="auto"/>
            <w:noWrap/>
            <w:vAlign w:val="center"/>
          </w:tcPr>
          <w:p w14:paraId="2B05D32A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1,6%</w:t>
            </w:r>
          </w:p>
        </w:tc>
        <w:tc>
          <w:tcPr>
            <w:tcW w:w="3022" w:type="dxa"/>
            <w:shd w:val="clear" w:color="auto" w:fill="auto"/>
            <w:vAlign w:val="center"/>
          </w:tcPr>
          <w:p w14:paraId="1982C92D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390 000</w:t>
            </w:r>
          </w:p>
        </w:tc>
      </w:tr>
      <w:tr w:rsidR="003F63E4" w:rsidRPr="006D3159" w14:paraId="244100BD" w14:textId="77777777" w:rsidTr="000E24B3">
        <w:trPr>
          <w:trHeight w:val="60"/>
        </w:trPr>
        <w:tc>
          <w:tcPr>
            <w:tcW w:w="3836" w:type="dxa"/>
            <w:shd w:val="clear" w:color="auto" w:fill="auto"/>
            <w:noWrap/>
            <w:vAlign w:val="center"/>
          </w:tcPr>
          <w:p w14:paraId="65221FC4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30 000 000,00</w:t>
            </w:r>
          </w:p>
          <w:p w14:paraId="6929882E" w14:textId="77777777" w:rsidR="00263AE5" w:rsidRPr="00D610F2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60 000 000,00 включител</w:t>
            </w: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ьно</w:t>
            </w:r>
          </w:p>
        </w:tc>
        <w:tc>
          <w:tcPr>
            <w:tcW w:w="3021" w:type="dxa"/>
            <w:shd w:val="clear" w:color="auto" w:fill="auto"/>
            <w:noWrap/>
            <w:vAlign w:val="center"/>
          </w:tcPr>
          <w:p w14:paraId="795A2EB7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1,3%</w:t>
            </w:r>
          </w:p>
        </w:tc>
        <w:tc>
          <w:tcPr>
            <w:tcW w:w="3022" w:type="dxa"/>
            <w:shd w:val="clear" w:color="auto" w:fill="auto"/>
            <w:vAlign w:val="center"/>
          </w:tcPr>
          <w:p w14:paraId="13BF12CD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600 000</w:t>
            </w:r>
          </w:p>
        </w:tc>
      </w:tr>
      <w:tr w:rsidR="003F63E4" w:rsidRPr="006D3159" w14:paraId="28142764" w14:textId="77777777" w:rsidTr="000E24B3">
        <w:trPr>
          <w:trHeight w:val="60"/>
        </w:trPr>
        <w:tc>
          <w:tcPr>
            <w:tcW w:w="3836" w:type="dxa"/>
            <w:shd w:val="clear" w:color="auto" w:fill="auto"/>
            <w:noWrap/>
            <w:vAlign w:val="center"/>
          </w:tcPr>
          <w:p w14:paraId="6CC62A53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60 000 000,00</w:t>
            </w:r>
          </w:p>
          <w:p w14:paraId="09529FED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130 000 000,00 включительно</w:t>
            </w:r>
          </w:p>
        </w:tc>
        <w:tc>
          <w:tcPr>
            <w:tcW w:w="3021" w:type="dxa"/>
            <w:shd w:val="clear" w:color="auto" w:fill="auto"/>
            <w:noWrap/>
            <w:vAlign w:val="center"/>
          </w:tcPr>
          <w:p w14:paraId="41CDFE9F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1,0%</w:t>
            </w:r>
          </w:p>
        </w:tc>
        <w:tc>
          <w:tcPr>
            <w:tcW w:w="3022" w:type="dxa"/>
            <w:shd w:val="clear" w:color="auto" w:fill="auto"/>
            <w:vAlign w:val="center"/>
          </w:tcPr>
          <w:p w14:paraId="16ADE418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1 040 000</w:t>
            </w:r>
          </w:p>
        </w:tc>
      </w:tr>
      <w:tr w:rsidR="003F63E4" w:rsidRPr="006D3159" w14:paraId="79F7A950" w14:textId="77777777" w:rsidTr="000E24B3">
        <w:trPr>
          <w:trHeight w:val="60"/>
        </w:trPr>
        <w:tc>
          <w:tcPr>
            <w:tcW w:w="3836" w:type="dxa"/>
            <w:shd w:val="clear" w:color="auto" w:fill="auto"/>
            <w:noWrap/>
            <w:vAlign w:val="center"/>
          </w:tcPr>
          <w:p w14:paraId="2837E36C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130 000 000,00</w:t>
            </w:r>
          </w:p>
          <w:p w14:paraId="031C73A4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260 000 000,00 включительно</w:t>
            </w:r>
          </w:p>
        </w:tc>
        <w:tc>
          <w:tcPr>
            <w:tcW w:w="3021" w:type="dxa"/>
            <w:shd w:val="clear" w:color="auto" w:fill="auto"/>
            <w:noWrap/>
            <w:vAlign w:val="center"/>
          </w:tcPr>
          <w:p w14:paraId="758D000A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0,8%</w:t>
            </w:r>
          </w:p>
        </w:tc>
        <w:tc>
          <w:tcPr>
            <w:tcW w:w="3022" w:type="dxa"/>
            <w:shd w:val="clear" w:color="auto" w:fill="auto"/>
            <w:vAlign w:val="center"/>
          </w:tcPr>
          <w:p w14:paraId="3D4778F2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1 560 000</w:t>
            </w:r>
          </w:p>
        </w:tc>
      </w:tr>
      <w:tr w:rsidR="003F63E4" w:rsidRPr="006D3159" w14:paraId="49079249" w14:textId="77777777" w:rsidTr="000E24B3">
        <w:trPr>
          <w:trHeight w:val="60"/>
        </w:trPr>
        <w:tc>
          <w:tcPr>
            <w:tcW w:w="3836" w:type="dxa"/>
            <w:shd w:val="clear" w:color="auto" w:fill="auto"/>
            <w:noWrap/>
            <w:vAlign w:val="center"/>
          </w:tcPr>
          <w:p w14:paraId="2D275441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260 000 000,00</w:t>
            </w:r>
          </w:p>
          <w:p w14:paraId="58D8148F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до 500 000 000,00 включительно</w:t>
            </w:r>
          </w:p>
        </w:tc>
        <w:tc>
          <w:tcPr>
            <w:tcW w:w="3021" w:type="dxa"/>
            <w:shd w:val="clear" w:color="auto" w:fill="auto"/>
            <w:noWrap/>
            <w:vAlign w:val="center"/>
          </w:tcPr>
          <w:p w14:paraId="74998EB5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0,6%</w:t>
            </w:r>
          </w:p>
        </w:tc>
        <w:tc>
          <w:tcPr>
            <w:tcW w:w="3022" w:type="dxa"/>
            <w:shd w:val="clear" w:color="auto" w:fill="auto"/>
            <w:vAlign w:val="center"/>
          </w:tcPr>
          <w:p w14:paraId="4204B103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Не более 2 000 000</w:t>
            </w:r>
          </w:p>
        </w:tc>
      </w:tr>
      <w:tr w:rsidR="003F63E4" w:rsidRPr="006D3159" w14:paraId="2F21EC5E" w14:textId="77777777" w:rsidTr="000E24B3">
        <w:trPr>
          <w:trHeight w:val="466"/>
        </w:trPr>
        <w:tc>
          <w:tcPr>
            <w:tcW w:w="3836" w:type="dxa"/>
            <w:shd w:val="clear" w:color="auto" w:fill="auto"/>
            <w:noWrap/>
            <w:vAlign w:val="center"/>
          </w:tcPr>
          <w:p w14:paraId="4283DE53" w14:textId="77777777" w:rsidR="00263AE5" w:rsidRPr="006D3159" w:rsidRDefault="00263AE5" w:rsidP="00F56D6F">
            <w:pPr>
              <w:spacing w:after="0" w:line="240" w:lineRule="auto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более 500 000 000,00</w:t>
            </w:r>
          </w:p>
        </w:tc>
        <w:tc>
          <w:tcPr>
            <w:tcW w:w="3021" w:type="dxa"/>
            <w:shd w:val="clear" w:color="auto" w:fill="auto"/>
            <w:noWrap/>
            <w:vAlign w:val="center"/>
          </w:tcPr>
          <w:p w14:paraId="57F4EDE4" w14:textId="77777777" w:rsidR="00263AE5" w:rsidRPr="00D610F2" w:rsidRDefault="00263AE5" w:rsidP="003E65AE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>0,4%</w:t>
            </w:r>
            <w:r w:rsidR="00344B00" w:rsidRPr="00D610F2"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3022" w:type="dxa"/>
            <w:shd w:val="clear" w:color="auto" w:fill="auto"/>
            <w:vAlign w:val="center"/>
          </w:tcPr>
          <w:p w14:paraId="6A573890" w14:textId="77777777" w:rsidR="00263AE5" w:rsidRPr="00D610F2" w:rsidRDefault="00263AE5" w:rsidP="00F56D6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437595E2" w14:textId="77777777" w:rsidR="009779C9" w:rsidRPr="00D610F2" w:rsidRDefault="00DA4F0D" w:rsidP="006769F4">
      <w:pPr>
        <w:pStyle w:val="af1"/>
        <w:numPr>
          <w:ilvl w:val="2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одной Заявке </w:t>
      </w:r>
      <w:r w:rsidR="0009173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ОКЛ на продажу 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>Заказчик может разместить не более 200 (двухсот) Лотов.</w:t>
      </w:r>
    </w:p>
    <w:p w14:paraId="1103E0BC" w14:textId="77777777" w:rsidR="009779C9" w:rsidRPr="006D3159" w:rsidRDefault="00DA4F0D" w:rsidP="006769F4">
      <w:pPr>
        <w:pStyle w:val="af1"/>
        <w:numPr>
          <w:ilvl w:val="2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Сумма в Заявке может быть выражена в условных единицах (у.е.) – иностранной валюте. В этом случае расчеты между Заказчиком и Участником могут осуществляться исходя из курса Банка России на день проведения расчетов, если иное не предусмотрено договором между Заказчиком и Участником. </w:t>
      </w:r>
    </w:p>
    <w:p w14:paraId="5CD159C5" w14:textId="77777777" w:rsidR="009779C9" w:rsidRPr="006D3159" w:rsidRDefault="00DA4F0D" w:rsidP="006769F4">
      <w:pPr>
        <w:pStyle w:val="af1"/>
        <w:numPr>
          <w:ilvl w:val="2"/>
          <w:numId w:val="129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обязан четко и подробно описать предмет и условия Заявки. Характеристики к товарам (услугам) должны быть четкими, ясными, понятными, однозначными и полными, с указанием (при наличии) ГОСТа или ТУ, и не противоречить законодательству Российской Федерации.</w:t>
      </w:r>
    </w:p>
    <w:p w14:paraId="666DD3B9" w14:textId="77777777" w:rsidR="009779C9" w:rsidRPr="006D3159" w:rsidRDefault="00DA4F0D" w:rsidP="00586770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Заявка, подаваемая Заказчиком, должна содержать перечень товаров и услуг, относящихся к одной категории в соответствии с классификатором в Системе.</w:t>
      </w:r>
    </w:p>
    <w:p w14:paraId="1E605566" w14:textId="77777777" w:rsidR="009779C9" w:rsidRPr="006D3159" w:rsidRDefault="00DA4F0D" w:rsidP="00586770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78" w:name="_Ref419966676"/>
      <w:r w:rsidRPr="006D3159">
        <w:rPr>
          <w:rFonts w:ascii="Times New Roman" w:hAnsi="Times New Roman"/>
          <w:color w:val="000000" w:themeColor="text1"/>
          <w:sz w:val="24"/>
          <w:szCs w:val="24"/>
        </w:rPr>
        <w:t>Направленная Оператору Заявка подлежит проверке и при соответствии условиям Правил публикуется с присвоением уникального идентификационного номера. Проверка Заявки осуществляется не более чем в течение одного рабочего дня с момента ее получения.</w:t>
      </w:r>
      <w:bookmarkEnd w:id="678"/>
    </w:p>
    <w:p w14:paraId="70B8E0D3" w14:textId="2E8AC5E0" w:rsidR="009779C9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В случае выявления несоответствий Заявки условиям Правил, Оператор уведомляет об этом Заказчика и возвращает ее для дальнейшего внесения изменений. При этом изменения вносит непосредственно ответственное лицо со стороны Заказчика. После устранения несоответствий Заявка проверяется и публикуется Оператором в соответствии с п. </w:t>
      </w:r>
      <w:r w:rsidR="008462F5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8462F5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_Ref419966676 \r \h  \* MERGEFORMAT </w:instrText>
      </w:r>
      <w:r w:rsidR="008462F5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8462F5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15.2.11</w:t>
      </w:r>
      <w:r w:rsidR="008462F5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8462F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Правил.</w:t>
      </w:r>
    </w:p>
    <w:p w14:paraId="7F95F662" w14:textId="6CC3872C" w:rsidR="009779C9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После публикации Заявки Оператором, в Системе формируется и публикуется извещение о проведении </w:t>
      </w:r>
      <w:r w:rsidR="000A0614" w:rsidRPr="006D3159">
        <w:rPr>
          <w:rFonts w:ascii="Times New Roman" w:hAnsi="Times New Roman"/>
          <w:color w:val="000000" w:themeColor="text1"/>
          <w:sz w:val="24"/>
          <w:szCs w:val="24"/>
        </w:rPr>
        <w:t>ТЗП</w:t>
      </w:r>
      <w:r w:rsidR="00FE633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Секторе реализации активов и имущества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4F91C2" w14:textId="77777777" w:rsidR="00064FBD" w:rsidRPr="006D3159" w:rsidRDefault="00DA4F0D" w:rsidP="00064FBD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ins w:id="679" w:author="Саржанов Руслан Рамисович" w:date="2020-04-16T19:28:00Z"/>
          <w:rFonts w:ascii="Times New Roman" w:hAnsi="Times New Roman"/>
          <w:color w:val="000000" w:themeColor="text1"/>
          <w:sz w:val="24"/>
          <w:szCs w:val="24"/>
        </w:rPr>
      </w:pPr>
      <w:bookmarkStart w:id="680" w:name="_Ref419967976"/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Извещение о проведении </w:t>
      </w:r>
      <w:r w:rsidR="008462F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Аукциона </w:t>
      </w:r>
      <w:r w:rsidR="00F15248" w:rsidRPr="006D3159">
        <w:rPr>
          <w:rFonts w:ascii="Times New Roman" w:hAnsi="Times New Roman"/>
          <w:color w:val="000000" w:themeColor="text1"/>
          <w:sz w:val="24"/>
          <w:szCs w:val="24"/>
        </w:rPr>
        <w:t>дол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жно быть опубликовано не менее чем за </w:t>
      </w:r>
      <w:r w:rsidR="00F15248" w:rsidRPr="006D3159">
        <w:rPr>
          <w:rFonts w:ascii="Times New Roman" w:hAnsi="Times New Roman"/>
          <w:color w:val="000000" w:themeColor="text1"/>
          <w:sz w:val="24"/>
          <w:szCs w:val="24"/>
        </w:rPr>
        <w:t>30</w:t>
      </w:r>
      <w:r w:rsidR="003304A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(</w:t>
      </w:r>
      <w:r w:rsidR="00F15248" w:rsidRPr="006D3159">
        <w:rPr>
          <w:rFonts w:ascii="Times New Roman" w:hAnsi="Times New Roman"/>
          <w:color w:val="000000" w:themeColor="text1"/>
          <w:sz w:val="24"/>
          <w:szCs w:val="24"/>
        </w:rPr>
        <w:t>тридцать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r w:rsidR="00F1524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календарных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дней до их проведения</w:t>
      </w:r>
      <w:r w:rsidR="00AB1E1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ино</w:t>
      </w:r>
      <w:r w:rsidR="008C3B4A" w:rsidRPr="006D3159">
        <w:rPr>
          <w:rFonts w:ascii="Times New Roman" w:hAnsi="Times New Roman"/>
          <w:color w:val="000000" w:themeColor="text1"/>
          <w:sz w:val="24"/>
          <w:szCs w:val="24"/>
        </w:rPr>
        <w:t>й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C3B4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срок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не установлен </w:t>
      </w:r>
      <w:r w:rsidR="00F15248" w:rsidRPr="006D3159">
        <w:rPr>
          <w:rFonts w:ascii="Times New Roman" w:hAnsi="Times New Roman"/>
          <w:color w:val="000000" w:themeColor="text1"/>
          <w:sz w:val="24"/>
          <w:szCs w:val="24"/>
        </w:rPr>
        <w:t>Заказчиком в самом извещении</w:t>
      </w:r>
      <w:r w:rsidR="00EC063A" w:rsidRPr="006D3159">
        <w:rPr>
          <w:rFonts w:ascii="Times New Roman" w:hAnsi="Times New Roman"/>
          <w:color w:val="000000" w:themeColor="text1"/>
          <w:sz w:val="24"/>
          <w:szCs w:val="24"/>
        </w:rPr>
        <w:t>, при этом срок не может быть меньше 5 (пяти) рабочих дней</w:t>
      </w:r>
      <w:r w:rsidR="00F15248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C063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bookmarkEnd w:id="680"/>
      <w:ins w:id="681" w:author="Саржанов Руслан Рамисович" w:date="2020-04-16T19:28:00Z">
        <w:r w:rsidR="00064FBD" w:rsidRPr="006D3159">
          <w:rPr>
            <w:rFonts w:ascii="Times New Roman" w:hAnsi="Times New Roman"/>
            <w:color w:val="000000" w:themeColor="text1"/>
            <w:sz w:val="24"/>
            <w:szCs w:val="24"/>
          </w:rPr>
          <w:t>В таком Аукционе выбор Заказчиком Победителя является акцептом оферты Участника, признанного Победителем, в результате чего в соответствии с правилами главы 28 Гражданского кодекса РФ у Заказчика и Победителя возникают взаимные права и обязанности по исполнению контракта, являющегося предметом данного Аукциона.</w:t>
        </w:r>
      </w:ins>
    </w:p>
    <w:p w14:paraId="44815AA3" w14:textId="649774C0" w:rsidR="00AB1E1F" w:rsidRPr="006D3159" w:rsidDel="00064FBD" w:rsidRDefault="00AB1E1F">
      <w:pPr>
        <w:pStyle w:val="af1"/>
        <w:tabs>
          <w:tab w:val="left" w:pos="1560"/>
        </w:tabs>
        <w:spacing w:before="60" w:after="60"/>
        <w:ind w:left="709"/>
        <w:jc w:val="both"/>
        <w:rPr>
          <w:del w:id="682" w:author="Саржанов Руслан Рамисович" w:date="2020-04-16T19:28:00Z"/>
          <w:rFonts w:ascii="Times New Roman" w:hAnsi="Times New Roman"/>
          <w:color w:val="000000" w:themeColor="text1"/>
          <w:sz w:val="24"/>
          <w:szCs w:val="24"/>
        </w:rPr>
        <w:pPrChange w:id="683" w:author="Саржанов Руслан Рамисович" w:date="2020-04-16T19:28:00Z">
          <w:pPr>
            <w:pStyle w:val="af1"/>
            <w:numPr>
              <w:ilvl w:val="2"/>
              <w:numId w:val="129"/>
            </w:numPr>
            <w:tabs>
              <w:tab w:val="left" w:pos="1560"/>
            </w:tabs>
            <w:spacing w:before="60" w:after="60"/>
            <w:ind w:left="0" w:firstLine="709"/>
            <w:jc w:val="both"/>
          </w:pPr>
        </w:pPrChange>
      </w:pPr>
    </w:p>
    <w:p w14:paraId="7F1757FE" w14:textId="77777777" w:rsidR="009779C9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684" w:name="_Ref419970259"/>
      <w:r w:rsidRPr="006D3159">
        <w:rPr>
          <w:rFonts w:ascii="Times New Roman" w:hAnsi="Times New Roman"/>
          <w:color w:val="000000" w:themeColor="text1"/>
          <w:sz w:val="24"/>
          <w:szCs w:val="24"/>
        </w:rPr>
        <w:t>Извещение об ОКЛ на продажу должно быть опубликовано не менее чем за 3 (три) рабочих дня до момента завершения времени подачи Предложений Участников.</w:t>
      </w:r>
      <w:bookmarkEnd w:id="684"/>
    </w:p>
    <w:p w14:paraId="3D979A9E" w14:textId="77777777" w:rsidR="007662B5" w:rsidRPr="006D3159" w:rsidRDefault="00DA4F0D" w:rsidP="0040325B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имеет право отказаться от проведения</w:t>
      </w:r>
      <w:r w:rsidR="007662B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Аукцион</w:t>
      </w:r>
      <w:r w:rsidR="008462F5" w:rsidRPr="006D3159">
        <w:rPr>
          <w:rFonts w:ascii="Times New Roman" w:hAnsi="Times New Roman"/>
          <w:color w:val="000000" w:themeColor="text1"/>
          <w:sz w:val="24"/>
          <w:szCs w:val="24"/>
        </w:rPr>
        <w:t>а</w:t>
      </w:r>
      <w:r w:rsidR="007662B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за 3 (три) дня до наступления даты его проведения, если иное не предусмотрено в </w:t>
      </w:r>
      <w:r w:rsidR="0095346D"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="007662B5" w:rsidRPr="006D3159">
        <w:rPr>
          <w:rFonts w:ascii="Times New Roman" w:hAnsi="Times New Roman"/>
          <w:color w:val="000000" w:themeColor="text1"/>
          <w:sz w:val="24"/>
          <w:szCs w:val="24"/>
        </w:rPr>
        <w:t>звещении.</w:t>
      </w:r>
    </w:p>
    <w:p w14:paraId="7C13763D" w14:textId="77777777" w:rsidR="001A2797" w:rsidRPr="006D3159" w:rsidRDefault="007662B5" w:rsidP="0040325B">
      <w:pPr>
        <w:pStyle w:val="af1"/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 отказа от проведения Аукциона с нарушением указанных сроков, Заказчик обязан возместить Участникам понесенный ими реальный ущерб.</w:t>
      </w:r>
    </w:p>
    <w:p w14:paraId="11ABF002" w14:textId="77777777" w:rsidR="009935EE" w:rsidRPr="006D3159" w:rsidRDefault="00DA4F0D" w:rsidP="002921B7">
      <w:pPr>
        <w:pStyle w:val="af1"/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случае отказа от проведения Аукциона </w:t>
      </w:r>
      <w:r w:rsidR="0021558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на продажу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по истечении указанного срока, сумма Обеспечительного платежа, внесенная Заказчиком, удерживается в пользу Оператора.</w:t>
      </w:r>
    </w:p>
    <w:p w14:paraId="0C233B4C" w14:textId="77777777" w:rsidR="009779C9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 имеет право отказаться от проведения ОКЛ на продажу не позднее, чем за 1 (один) </w:t>
      </w:r>
      <w:r w:rsidR="008462F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рабочий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час</w:t>
      </w:r>
      <w:r w:rsidR="002E411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 завершения времени подачи Предложений Участников. При этом Система осуществляет автоматическую рассылку электронных оповещений в адрес Участников, которые подали Предложения, об отзыве Заказчиком ОКЛ на продажу.</w:t>
      </w:r>
    </w:p>
    <w:p w14:paraId="3EA6796C" w14:textId="77777777" w:rsidR="009779C9" w:rsidRPr="00BB5E46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ins w:id="685" w:author="Саржанов Руслан Рамисович" w:date="2020-04-17T13:35:00Z"/>
          <w:rFonts w:ascii="Times New Roman" w:hAnsi="Times New Roman"/>
          <w:sz w:val="24"/>
          <w:szCs w:val="24"/>
          <w:rPrChange w:id="686" w:author="Саржанов Руслан Рамисович" w:date="2020-07-06T11:10:00Z">
            <w:rPr>
              <w:ins w:id="687" w:author="Саржанов Руслан Рамисович" w:date="2020-04-17T13:35:00Z"/>
              <w:rFonts w:ascii="Times New Roman" w:hAnsi="Times New Roman"/>
              <w:color w:val="FF0000"/>
              <w:sz w:val="24"/>
              <w:szCs w:val="24"/>
            </w:rPr>
          </w:rPrChange>
        </w:rPr>
      </w:pPr>
      <w:r w:rsidRPr="00BB5E46">
        <w:rPr>
          <w:rFonts w:ascii="Times New Roman" w:hAnsi="Times New Roman"/>
          <w:sz w:val="24"/>
          <w:szCs w:val="24"/>
          <w:rPrChange w:id="688" w:author="Саржанов Руслан Рамисович" w:date="2020-07-06T11:10:00Z">
            <w:rPr>
              <w:rFonts w:ascii="Times New Roman" w:hAnsi="Times New Roman"/>
              <w:color w:val="FF0000"/>
              <w:sz w:val="24"/>
              <w:szCs w:val="24"/>
            </w:rPr>
          </w:rPrChange>
        </w:rPr>
        <w:t>Заказчик имеет право продлить срок проведения Аукциона</w:t>
      </w:r>
      <w:r w:rsidR="009935EE" w:rsidRPr="00BB5E46">
        <w:rPr>
          <w:rFonts w:ascii="Times New Roman" w:hAnsi="Times New Roman"/>
          <w:sz w:val="24"/>
          <w:szCs w:val="24"/>
          <w:rPrChange w:id="689" w:author="Саржанов Руслан Рамисович" w:date="2020-07-06T11:10:00Z">
            <w:rPr>
              <w:rFonts w:ascii="Times New Roman" w:hAnsi="Times New Roman"/>
              <w:color w:val="FF0000"/>
              <w:sz w:val="24"/>
              <w:szCs w:val="24"/>
            </w:rPr>
          </w:rPrChange>
        </w:rPr>
        <w:t xml:space="preserve"> на продажу, Аукциона с использованием депозитов</w:t>
      </w:r>
      <w:r w:rsidR="00154202" w:rsidRPr="00BB5E46">
        <w:rPr>
          <w:rFonts w:ascii="Times New Roman" w:hAnsi="Times New Roman"/>
          <w:sz w:val="24"/>
          <w:szCs w:val="24"/>
          <w:rPrChange w:id="690" w:author="Саржанов Руслан Рамисович" w:date="2020-07-06T11:10:00Z">
            <w:rPr>
              <w:rFonts w:ascii="Times New Roman" w:hAnsi="Times New Roman"/>
              <w:color w:val="FF0000"/>
              <w:sz w:val="24"/>
              <w:szCs w:val="24"/>
            </w:rPr>
          </w:rPrChange>
        </w:rPr>
        <w:t>, Голландского аукциона на продажу</w:t>
      </w:r>
      <w:r w:rsidRPr="00BB5E46">
        <w:rPr>
          <w:rFonts w:ascii="Times New Roman" w:hAnsi="Times New Roman"/>
          <w:sz w:val="24"/>
          <w:szCs w:val="24"/>
          <w:rPrChange w:id="691" w:author="Саржанов Руслан Рамисович" w:date="2020-07-06T11:10:00Z">
            <w:rPr>
              <w:rFonts w:ascii="Times New Roman" w:hAnsi="Times New Roman"/>
              <w:color w:val="FF0000"/>
              <w:sz w:val="24"/>
              <w:szCs w:val="24"/>
            </w:rPr>
          </w:rPrChange>
        </w:rPr>
        <w:t xml:space="preserve"> в любое время до наступления момента его проведения.</w:t>
      </w:r>
    </w:p>
    <w:p w14:paraId="0FC7F958" w14:textId="1722218F" w:rsidR="00E774BF" w:rsidRPr="00E774BF" w:rsidDel="00CD6873" w:rsidRDefault="00E774BF">
      <w:pPr>
        <w:pStyle w:val="af1"/>
        <w:tabs>
          <w:tab w:val="left" w:pos="1560"/>
        </w:tabs>
        <w:spacing w:before="60" w:after="60"/>
        <w:ind w:left="0" w:firstLine="709"/>
        <w:jc w:val="both"/>
        <w:rPr>
          <w:del w:id="692" w:author="Саржанов Руслан Рамисович" w:date="2020-07-06T09:56:00Z"/>
          <w:rFonts w:ascii="Times New Roman" w:hAnsi="Times New Roman"/>
          <w:color w:val="FF0000"/>
          <w:sz w:val="24"/>
          <w:szCs w:val="24"/>
          <w:rPrChange w:id="693" w:author="Саржанов Руслан Рамисович" w:date="2020-04-17T13:36:00Z">
            <w:rPr>
              <w:del w:id="694" w:author="Саржанов Руслан Рамисович" w:date="2020-07-06T09:56:00Z"/>
              <w:rFonts w:ascii="Times New Roman" w:hAnsi="Times New Roman"/>
              <w:color w:val="000000" w:themeColor="text1"/>
              <w:sz w:val="24"/>
              <w:szCs w:val="24"/>
            </w:rPr>
          </w:rPrChange>
        </w:rPr>
        <w:pPrChange w:id="695" w:author="Саржанов Руслан Рамисович" w:date="2020-04-17T13:35:00Z">
          <w:pPr>
            <w:pStyle w:val="af1"/>
            <w:numPr>
              <w:ilvl w:val="2"/>
              <w:numId w:val="129"/>
            </w:numPr>
            <w:tabs>
              <w:tab w:val="left" w:pos="1560"/>
            </w:tabs>
            <w:spacing w:before="60" w:after="60"/>
            <w:ind w:left="0" w:firstLine="709"/>
            <w:jc w:val="both"/>
          </w:pPr>
        </w:pPrChange>
      </w:pPr>
    </w:p>
    <w:p w14:paraId="138D0186" w14:textId="77777777" w:rsidR="009779C9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имеет право продлить срок подачи Предложений в ОКЛ на продажу в любой момент до завершения времени подачи предложений от Участников.</w:t>
      </w:r>
    </w:p>
    <w:p w14:paraId="23802AA1" w14:textId="1CD5ED3B" w:rsidR="009779C9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 имеет право сократить срок подачи Заявок на участие в </w:t>
      </w:r>
      <w:r w:rsidR="009935EE" w:rsidRPr="006D3159">
        <w:rPr>
          <w:rFonts w:ascii="Times New Roman" w:hAnsi="Times New Roman"/>
          <w:color w:val="000000" w:themeColor="text1"/>
          <w:sz w:val="24"/>
          <w:szCs w:val="24"/>
        </w:rPr>
        <w:t>проведения Аукциона на продажу, Аукциона с использованием депозитов,</w:t>
      </w:r>
      <w:r w:rsidR="0021558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объявив об этом не позднее, чем за 1 (один) рабочий день до наступления новой даты его проведения при условии, чтобы срок с учетом сокращения не противоречил п. </w:t>
      </w:r>
      <w:r w:rsidR="008A05F6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8A05F6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_Ref419967976 \r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8A05F6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8A05F6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15.2.14</w:t>
      </w:r>
      <w:r w:rsidR="008A05F6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8A05F6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6F017C4" w14:textId="77777777" w:rsidR="009779C9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не может сократить срок проведения ОКЛ на продажу.</w:t>
      </w:r>
    </w:p>
    <w:p w14:paraId="43CC734C" w14:textId="55FAB584" w:rsidR="009779C9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 имеет право внести изменения в Заявку на проведение Аукциона в любое время до наступления даты его проведения (при условии отсутствия Заявок на участие в Аукционе), так, что минимальный срок проведения Аукциона после внесения изменений не противоречит </w:t>
      </w:r>
      <w:r w:rsidR="00EE008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п. </w:t>
      </w:r>
      <w:r w:rsidR="00EE0086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EE0086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_Ref419967976 \r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EE0086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EE0086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15.2.14</w:t>
      </w:r>
      <w:r w:rsidR="00EE0086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EE0086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5701430" w14:textId="0E1274EE" w:rsidR="00611079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 имеет право внести изменения в Заявку на проведение ОКЛ на продажу в любое время до момента завершения времени подачи Предложений Участников, так, что минимальный срок проведения ОКЛ на продажу после внесения изменений не противоречит </w:t>
      </w:r>
      <w:r w:rsidR="00300BB7" w:rsidRPr="006D3159">
        <w:rPr>
          <w:rFonts w:ascii="Times New Roman" w:hAnsi="Times New Roman"/>
          <w:color w:val="000000" w:themeColor="text1"/>
          <w:sz w:val="24"/>
          <w:szCs w:val="24"/>
        </w:rPr>
        <w:t>п.</w:t>
      </w:r>
      <w:r w:rsidR="00EE0086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EE0086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_Ref419970259 \r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EE0086" w:rsidRPr="000418AA">
        <w:rPr>
          <w:rFonts w:ascii="Times New Roman" w:hAnsi="Times New Roman"/>
          <w:color w:val="000000" w:themeColor="text1"/>
          <w:sz w:val="24"/>
          <w:szCs w:val="24"/>
        </w:rPr>
      </w:r>
      <w:r w:rsidR="00EE0086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15.2.15</w:t>
      </w:r>
      <w:r w:rsidR="00EE0086" w:rsidRPr="000418AA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="00EE008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Правил.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этом Система осуществляет автоматическую рассылку электронных оповещений об отзыве Заказчиком ОКЛ на продажу в адрес Участников, подавших Предложения, </w:t>
      </w:r>
    </w:p>
    <w:p w14:paraId="07C3264B" w14:textId="77777777" w:rsidR="00F23C2C" w:rsidRPr="006D3159" w:rsidRDefault="00DA4F0D" w:rsidP="006769F4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О подтверждении статуса публикации Заявок Заказчики извещаются по электронной почте.</w:t>
      </w:r>
    </w:p>
    <w:p w14:paraId="64A0CF34" w14:textId="77777777" w:rsidR="00A514FB" w:rsidRPr="006D3159" w:rsidRDefault="00F01D16" w:rsidP="00A514FB">
      <w:pPr>
        <w:pStyle w:val="af1"/>
        <w:numPr>
          <w:ilvl w:val="2"/>
          <w:numId w:val="129"/>
        </w:numPr>
        <w:tabs>
          <w:tab w:val="left" w:pos="1701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Минимальная стартовая су</w:t>
      </w:r>
      <w:r w:rsidR="001F48FA" w:rsidRPr="006D3159">
        <w:rPr>
          <w:rFonts w:ascii="Times New Roman" w:hAnsi="Times New Roman"/>
          <w:color w:val="000000" w:themeColor="text1"/>
          <w:sz w:val="24"/>
          <w:szCs w:val="24"/>
        </w:rPr>
        <w:t>мма Заявки на проведение ТЗП - 2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000,00 (</w:t>
      </w:r>
      <w:r w:rsidR="001F48FA" w:rsidRPr="006D3159">
        <w:rPr>
          <w:rFonts w:ascii="Times New Roman" w:hAnsi="Times New Roman"/>
          <w:color w:val="000000" w:themeColor="text1"/>
          <w:sz w:val="24"/>
          <w:szCs w:val="24"/>
        </w:rPr>
        <w:t>две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тысяч</w:t>
      </w:r>
      <w:r w:rsidR="001F48FA"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) рублей, </w:t>
      </w:r>
      <w:r w:rsidR="004C2142" w:rsidRPr="006D3159">
        <w:rPr>
          <w:rFonts w:ascii="Times New Roman" w:hAnsi="Times New Roman"/>
          <w:color w:val="000000" w:themeColor="text1"/>
          <w:sz w:val="24"/>
          <w:szCs w:val="24"/>
        </w:rPr>
        <w:t>с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учет</w:t>
      </w:r>
      <w:r w:rsidR="004C2142" w:rsidRPr="006D3159">
        <w:rPr>
          <w:rFonts w:ascii="Times New Roman" w:hAnsi="Times New Roman"/>
          <w:color w:val="000000" w:themeColor="text1"/>
          <w:sz w:val="24"/>
          <w:szCs w:val="24"/>
        </w:rPr>
        <w:t>ом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НДС</w:t>
      </w:r>
      <w:r w:rsidR="0057297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(если имеется)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Оператор имеет право с учетом конкретных обстоятельств рассмотреть и принять Заявку на создание ТЗП на сумму менее </w:t>
      </w:r>
      <w:r w:rsidR="001F48FA" w:rsidRPr="006D3159">
        <w:rPr>
          <w:rFonts w:ascii="Times New Roman" w:hAnsi="Times New Roman"/>
          <w:color w:val="000000" w:themeColor="text1"/>
          <w:sz w:val="24"/>
          <w:szCs w:val="24"/>
        </w:rPr>
        <w:t>2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000,00 (</w:t>
      </w:r>
      <w:r w:rsidR="001F48FA" w:rsidRPr="006D3159">
        <w:rPr>
          <w:rFonts w:ascii="Times New Roman" w:hAnsi="Times New Roman"/>
          <w:color w:val="000000" w:themeColor="text1"/>
          <w:sz w:val="24"/>
          <w:szCs w:val="24"/>
        </w:rPr>
        <w:t>две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тысяч</w:t>
      </w:r>
      <w:r w:rsidR="001F48FA"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) рублей</w:t>
      </w:r>
      <w:r w:rsidR="00A514F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с учетом НДС (если имеется). </w:t>
      </w:r>
    </w:p>
    <w:p w14:paraId="0839F46E" w14:textId="77777777" w:rsidR="00ED2238" w:rsidRPr="006D3159" w:rsidRDefault="00ED2238" w:rsidP="00B07C30">
      <w:pPr>
        <w:pStyle w:val="af1"/>
        <w:numPr>
          <w:ilvl w:val="2"/>
          <w:numId w:val="129"/>
        </w:numPr>
        <w:tabs>
          <w:tab w:val="left" w:pos="1701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создании </w:t>
      </w:r>
      <w:r w:rsidR="00BB5092" w:rsidRPr="006D3159">
        <w:rPr>
          <w:rFonts w:ascii="Times New Roman" w:hAnsi="Times New Roman"/>
          <w:color w:val="000000" w:themeColor="text1"/>
          <w:sz w:val="24"/>
          <w:szCs w:val="24"/>
        </w:rPr>
        <w:t>З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аявки на проведение многолотового Аукциона Заказчик определяет режим выбора Победителя: </w:t>
      </w:r>
    </w:p>
    <w:p w14:paraId="3262E113" w14:textId="256C4555" w:rsidR="00ED2238" w:rsidRPr="006D3159" w:rsidRDefault="00ED2238" w:rsidP="00200FA5">
      <w:pPr>
        <w:tabs>
          <w:tab w:val="left" w:pos="1701"/>
        </w:tabs>
        <w:spacing w:after="0"/>
        <w:ind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- Победитель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по Лоту.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>этом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режиме в рамках одного Аукциона </w:t>
      </w:r>
      <w:r w:rsidR="006C20D1" w:rsidRPr="006D3159">
        <w:rPr>
          <w:rFonts w:ascii="Times New Roman" w:hAnsi="Times New Roman"/>
          <w:color w:val="000000" w:themeColor="text1"/>
          <w:sz w:val="24"/>
          <w:szCs w:val="24"/>
        </w:rPr>
        <w:t>Участник</w:t>
      </w:r>
      <w:r w:rsidR="006607EB"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="006C20D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могут подать</w:t>
      </w:r>
      <w:r w:rsidR="006607E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Заявки</w:t>
      </w:r>
      <w:r w:rsidR="00322951" w:rsidRPr="006D3159">
        <w:rPr>
          <w:rFonts w:ascii="Times New Roman" w:hAnsi="Times New Roman"/>
          <w:color w:val="000000" w:themeColor="text1"/>
          <w:sz w:val="24"/>
          <w:szCs w:val="24"/>
        </w:rPr>
        <w:t>, которые являются офертой,</w:t>
      </w:r>
      <w:r w:rsidR="006C20D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как по всем, так и по нескольким (отдельным) Лотам</w:t>
      </w:r>
      <w:r w:rsidR="006607E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а Победитель </w:t>
      </w:r>
      <w:r w:rsidR="00B07C30" w:rsidRPr="006D3159">
        <w:rPr>
          <w:rFonts w:ascii="Times New Roman" w:hAnsi="Times New Roman"/>
          <w:color w:val="000000" w:themeColor="text1"/>
          <w:sz w:val="24"/>
          <w:szCs w:val="24"/>
        </w:rPr>
        <w:t>определяется по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каждому Лоту отдельно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166169D3" w14:textId="268C4632" w:rsidR="00ED2238" w:rsidRPr="006D3159" w:rsidRDefault="00ED2238" w:rsidP="00200FA5">
      <w:pPr>
        <w:tabs>
          <w:tab w:val="left" w:pos="1701"/>
        </w:tabs>
        <w:spacing w:after="0"/>
        <w:ind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- 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>Один 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обедитель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таком режиме в рамках одного 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Аукциона </w:t>
      </w:r>
      <w:r w:rsidR="00B07C3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каждый 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>Участник пода</w:t>
      </w:r>
      <w:r w:rsidR="00B07C30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>т З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аявки</w:t>
      </w:r>
      <w:r w:rsidR="00322951" w:rsidRPr="006D3159">
        <w:rPr>
          <w:rFonts w:ascii="Times New Roman" w:hAnsi="Times New Roman"/>
          <w:color w:val="000000" w:themeColor="text1"/>
          <w:sz w:val="24"/>
          <w:szCs w:val="24"/>
        </w:rPr>
        <w:t>, которые являются офертой,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по 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>всем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Лот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>ам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 Победитель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определяется 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>по процедуре в целом.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E09A58C" w14:textId="6088AD86" w:rsidR="00064FBD" w:rsidRPr="006D3159" w:rsidRDefault="00064FBD" w:rsidP="00064FBD">
      <w:pPr>
        <w:pStyle w:val="af1"/>
        <w:numPr>
          <w:ilvl w:val="2"/>
          <w:numId w:val="129"/>
        </w:numPr>
        <w:tabs>
          <w:tab w:val="left" w:pos="1560"/>
        </w:tabs>
        <w:spacing w:before="60" w:after="60"/>
        <w:ind w:left="0" w:firstLine="709"/>
        <w:jc w:val="both"/>
        <w:rPr>
          <w:ins w:id="696" w:author="Саржанов Руслан Рамисович" w:date="2020-04-16T19:30:00Z"/>
          <w:rFonts w:ascii="Times New Roman" w:hAnsi="Times New Roman"/>
          <w:color w:val="000000" w:themeColor="text1"/>
          <w:sz w:val="24"/>
          <w:szCs w:val="24"/>
        </w:rPr>
      </w:pPr>
      <w:ins w:id="697" w:author="Саржанов Руслан Рамисович" w:date="2020-04-16T19:30:00Z"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В случае, если в </w:t>
        </w:r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>Аукционе</w:t>
        </w:r>
        <w:r>
          <w:rPr>
            <w:rFonts w:ascii="Times New Roman" w:hAnsi="Times New Roman"/>
            <w:color w:val="000000" w:themeColor="text1"/>
            <w:sz w:val="24"/>
            <w:szCs w:val="24"/>
          </w:rPr>
          <w:t xml:space="preserve"> </w:t>
        </w:r>
      </w:ins>
      <w:ins w:id="698" w:author="Саржанов Руслан Рамисович" w:date="2020-04-16T19:58:00Z">
        <w:r w:rsidR="00F42707">
          <w:rPr>
            <w:rFonts w:ascii="Times New Roman" w:hAnsi="Times New Roman"/>
            <w:color w:val="000000" w:themeColor="text1"/>
            <w:sz w:val="24"/>
            <w:szCs w:val="24"/>
          </w:rPr>
          <w:t xml:space="preserve">единственный Участник </w:t>
        </w:r>
      </w:ins>
      <w:ins w:id="699" w:author="Саржанов Руслан Рамисович" w:date="2020-04-16T20:00:00Z">
        <w:r w:rsidR="00F42707">
          <w:rPr>
            <w:rFonts w:ascii="Times New Roman" w:hAnsi="Times New Roman"/>
            <w:color w:val="000000" w:themeColor="text1"/>
            <w:sz w:val="24"/>
            <w:szCs w:val="24"/>
          </w:rPr>
          <w:t>в составе своей заявки на Участие, которая является оф</w:t>
        </w:r>
      </w:ins>
      <w:ins w:id="700" w:author="Саржанов Руслан Рамисович" w:date="2020-04-16T20:01:00Z">
        <w:r w:rsidR="00F42707">
          <w:rPr>
            <w:rFonts w:ascii="Times New Roman" w:hAnsi="Times New Roman"/>
            <w:color w:val="000000" w:themeColor="text1"/>
            <w:sz w:val="24"/>
            <w:szCs w:val="24"/>
          </w:rPr>
          <w:t>е</w:t>
        </w:r>
      </w:ins>
      <w:ins w:id="701" w:author="Саржанов Руслан Рамисович" w:date="2020-04-16T20:00:00Z">
        <w:r w:rsidR="00F42707">
          <w:rPr>
            <w:rFonts w:ascii="Times New Roman" w:hAnsi="Times New Roman"/>
            <w:color w:val="000000" w:themeColor="text1"/>
            <w:sz w:val="24"/>
            <w:szCs w:val="24"/>
          </w:rPr>
          <w:t>ртой</w:t>
        </w:r>
      </w:ins>
      <w:ins w:id="702" w:author="Саржанов Руслан Рамисович" w:date="2020-04-16T20:01:00Z">
        <w:r w:rsidR="00F42707">
          <w:rPr>
            <w:rFonts w:ascii="Times New Roman" w:hAnsi="Times New Roman"/>
            <w:color w:val="000000" w:themeColor="text1"/>
            <w:sz w:val="24"/>
            <w:szCs w:val="24"/>
          </w:rPr>
          <w:t xml:space="preserve">, </w:t>
        </w:r>
      </w:ins>
      <w:ins w:id="703" w:author="Саржанов Руслан Рамисович" w:date="2020-04-16T19:58:00Z">
        <w:r w:rsidR="00F42707">
          <w:rPr>
            <w:rFonts w:ascii="Times New Roman" w:hAnsi="Times New Roman"/>
            <w:color w:val="000000" w:themeColor="text1"/>
            <w:sz w:val="24"/>
            <w:szCs w:val="24"/>
          </w:rPr>
          <w:t xml:space="preserve">подал ценовое </w:t>
        </w:r>
      </w:ins>
      <w:ins w:id="704" w:author="Саржанов Руслан Рамисович" w:date="2020-04-16T20:03:00Z">
        <w:r w:rsidR="00E42106">
          <w:rPr>
            <w:rFonts w:ascii="Times New Roman" w:hAnsi="Times New Roman"/>
            <w:color w:val="000000" w:themeColor="text1"/>
            <w:sz w:val="24"/>
            <w:szCs w:val="24"/>
          </w:rPr>
          <w:t>предложение, Заказчик</w:t>
        </w:r>
      </w:ins>
      <w:ins w:id="705" w:author="Саржанов Руслан Рамисович" w:date="2020-04-16T19:34:00Z">
        <w:r w:rsidR="001B57A5">
          <w:rPr>
            <w:rFonts w:ascii="Times New Roman" w:hAnsi="Times New Roman"/>
            <w:color w:val="000000" w:themeColor="text1"/>
            <w:sz w:val="24"/>
            <w:szCs w:val="24"/>
          </w:rPr>
          <w:t xml:space="preserve"> вправе </w:t>
        </w:r>
      </w:ins>
      <w:ins w:id="706" w:author="Саржанов Руслан Рамисович" w:date="2020-04-16T19:51:00Z">
        <w:r w:rsidR="001B57A5">
          <w:rPr>
            <w:rFonts w:ascii="Times New Roman" w:hAnsi="Times New Roman"/>
            <w:color w:val="000000" w:themeColor="text1"/>
            <w:sz w:val="24"/>
            <w:szCs w:val="24"/>
          </w:rPr>
          <w:t>выбрать</w:t>
        </w:r>
      </w:ins>
      <w:ins w:id="707" w:author="Саржанов Руслан Рамисович" w:date="2020-04-16T19:34:00Z">
        <w:r w:rsidR="001B57A5">
          <w:rPr>
            <w:rFonts w:ascii="Times New Roman" w:hAnsi="Times New Roman"/>
            <w:color w:val="000000" w:themeColor="text1"/>
            <w:sz w:val="24"/>
            <w:szCs w:val="24"/>
          </w:rPr>
          <w:t xml:space="preserve"> его</w:t>
        </w:r>
      </w:ins>
      <w:ins w:id="708" w:author="Саржанов Руслан Рамисович" w:date="2020-04-16T19:30:00Z"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 xml:space="preserve"> Победител</w:t>
        </w:r>
      </w:ins>
      <w:ins w:id="709" w:author="Саржанов Руслан Рамисович" w:date="2020-04-16T19:59:00Z">
        <w:r w:rsidR="00F42707">
          <w:rPr>
            <w:rFonts w:ascii="Times New Roman" w:hAnsi="Times New Roman"/>
            <w:color w:val="000000" w:themeColor="text1"/>
            <w:sz w:val="24"/>
            <w:szCs w:val="24"/>
          </w:rPr>
          <w:t>ем</w:t>
        </w:r>
      </w:ins>
      <w:ins w:id="710" w:author="Саржанов Руслан Рамисович" w:date="2020-04-16T19:52:00Z">
        <w:r w:rsidR="00F42707">
          <w:rPr>
            <w:rFonts w:ascii="Times New Roman" w:hAnsi="Times New Roman"/>
            <w:color w:val="000000" w:themeColor="text1"/>
            <w:sz w:val="24"/>
            <w:szCs w:val="24"/>
          </w:rPr>
          <w:t>. Такой выбор</w:t>
        </w:r>
      </w:ins>
      <w:ins w:id="711" w:author="Саржанов Руслан Рамисович" w:date="2020-04-16T19:30:00Z"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 xml:space="preserve"> является акцептом оферты Участника, признанного Победителем, в результате чего в соответствии с правилами главы 28 Гражданского кодекса РФ у Заказчика и Победителя возникают взаимные права и обязанности по исполнению контракта, являющегося предметом данного Аукциона.</w:t>
        </w:r>
      </w:ins>
      <w:ins w:id="712" w:author="Саржанов Руслан Рамисович" w:date="2020-04-16T20:04:00Z">
        <w:r w:rsidR="00E42106">
          <w:rPr>
            <w:rFonts w:ascii="Times New Roman" w:hAnsi="Times New Roman"/>
            <w:color w:val="000000" w:themeColor="text1"/>
            <w:sz w:val="24"/>
            <w:szCs w:val="24"/>
          </w:rPr>
          <w:t xml:space="preserve"> </w:t>
        </w:r>
      </w:ins>
    </w:p>
    <w:p w14:paraId="7F41EB4A" w14:textId="77777777" w:rsidR="00064FBD" w:rsidRPr="006D3159" w:rsidRDefault="00064FBD" w:rsidP="00200FA5">
      <w:pPr>
        <w:tabs>
          <w:tab w:val="left" w:pos="1701"/>
        </w:tabs>
        <w:spacing w:after="0"/>
        <w:ind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4DBE1B0" w14:textId="77777777" w:rsidR="00F23C2C" w:rsidRPr="006D3159" w:rsidRDefault="00F23C2C" w:rsidP="006769F4">
      <w:pPr>
        <w:pStyle w:val="2"/>
        <w:numPr>
          <w:ilvl w:val="1"/>
          <w:numId w:val="129"/>
        </w:numPr>
        <w:tabs>
          <w:tab w:val="left" w:pos="1276"/>
        </w:tabs>
        <w:ind w:hanging="519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bookmarkStart w:id="713" w:name="_Toc535511721"/>
      <w:bookmarkStart w:id="714" w:name="_Toc535511761"/>
      <w:bookmarkStart w:id="715" w:name="_Toc535581151"/>
      <w:bookmarkStart w:id="716" w:name="_Toc535581550"/>
      <w:bookmarkStart w:id="717" w:name="_Toc535581607"/>
      <w:bookmarkStart w:id="718" w:name="_Toc535588287"/>
      <w:bookmarkStart w:id="719" w:name="_Toc535593929"/>
      <w:bookmarkStart w:id="720" w:name="_Toc535827421"/>
      <w:bookmarkStart w:id="721" w:name="_Toc535831265"/>
      <w:bookmarkStart w:id="722" w:name="_Toc535850610"/>
      <w:bookmarkStart w:id="723" w:name="_Toc535511722"/>
      <w:bookmarkStart w:id="724" w:name="_Toc535511762"/>
      <w:bookmarkStart w:id="725" w:name="_Toc535581152"/>
      <w:bookmarkStart w:id="726" w:name="_Toc535581551"/>
      <w:bookmarkStart w:id="727" w:name="_Toc535581608"/>
      <w:bookmarkStart w:id="728" w:name="_Toc535588288"/>
      <w:bookmarkStart w:id="729" w:name="_Toc535593930"/>
      <w:bookmarkStart w:id="730" w:name="_Toc535827422"/>
      <w:bookmarkStart w:id="731" w:name="_Toc535831266"/>
      <w:bookmarkStart w:id="732" w:name="_Toc535850611"/>
      <w:bookmarkStart w:id="733" w:name="_Toc44944877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r w:rsidRPr="006D3159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>Создание Заявки на участие в Аукционе</w:t>
      </w:r>
      <w:bookmarkEnd w:id="733"/>
      <w:r w:rsidRPr="006D3159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626E1A4A" w14:textId="0165D5A1" w:rsidR="00F23C2C" w:rsidRPr="006D3159" w:rsidRDefault="00F23C2C" w:rsidP="0062718C">
      <w:pPr>
        <w:pStyle w:val="af1"/>
        <w:numPr>
          <w:ilvl w:val="2"/>
          <w:numId w:val="129"/>
        </w:numPr>
        <w:tabs>
          <w:tab w:val="left" w:pos="0"/>
          <w:tab w:val="left" w:pos="709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Для участия в Аукционе Участник подает </w:t>
      </w:r>
      <w:r w:rsidRPr="00052021">
        <w:rPr>
          <w:rFonts w:ascii="Times New Roman" w:hAnsi="Times New Roman"/>
          <w:sz w:val="24"/>
          <w:szCs w:val="24"/>
          <w:rPrChange w:id="734" w:author="Саржанов Руслан Рамисович" w:date="2020-07-06T16:19:00Z">
            <w:rPr>
              <w:rFonts w:ascii="Times New Roman" w:hAnsi="Times New Roman"/>
              <w:color w:val="000000" w:themeColor="text1"/>
              <w:sz w:val="24"/>
              <w:szCs w:val="24"/>
            </w:rPr>
          </w:rPrChange>
        </w:rPr>
        <w:t>Заявку</w:t>
      </w:r>
      <w:r w:rsidR="00935312" w:rsidRPr="00052021">
        <w:rPr>
          <w:rFonts w:ascii="Times New Roman" w:hAnsi="Times New Roman"/>
          <w:sz w:val="24"/>
          <w:szCs w:val="24"/>
          <w:rPrChange w:id="735" w:author="Саржанов Руслан Рамисович" w:date="2020-07-06T16:19:00Z">
            <w:rPr>
              <w:rFonts w:ascii="Times New Roman" w:hAnsi="Times New Roman"/>
              <w:color w:val="000000" w:themeColor="text1"/>
              <w:sz w:val="24"/>
              <w:szCs w:val="24"/>
            </w:rPr>
          </w:rPrChange>
        </w:rPr>
        <w:t>, которая является офертой</w:t>
      </w:r>
      <w:r w:rsidRPr="00052021">
        <w:rPr>
          <w:rFonts w:ascii="Times New Roman" w:hAnsi="Times New Roman"/>
          <w:sz w:val="24"/>
          <w:szCs w:val="24"/>
          <w:rPrChange w:id="736" w:author="Саржанов Руслан Рамисович" w:date="2020-07-06T16:19:00Z">
            <w:rPr>
              <w:rFonts w:ascii="Times New Roman" w:hAnsi="Times New Roman"/>
              <w:color w:val="000000" w:themeColor="text1"/>
              <w:sz w:val="24"/>
              <w:szCs w:val="24"/>
            </w:rPr>
          </w:rPrChange>
        </w:rPr>
        <w:t>.</w:t>
      </w:r>
    </w:p>
    <w:p w14:paraId="34F384AA" w14:textId="77777777" w:rsidR="00F23C2C" w:rsidRPr="006D3159" w:rsidRDefault="00F23C2C" w:rsidP="0062718C">
      <w:pPr>
        <w:tabs>
          <w:tab w:val="left" w:pos="0"/>
          <w:tab w:val="left" w:pos="709"/>
        </w:tabs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="00FF639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.3.2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Подача Заявок на участие в Аукционе </w:t>
      </w:r>
      <w:r w:rsidR="00DB663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 продажу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возможна с момента публикации Извещения до начала проведения Торгов</w:t>
      </w:r>
      <w:r w:rsidR="00DB663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 условии наличия денежных средств, достаточных для Обеспечения Заявки, на Балансе </w:t>
      </w:r>
      <w:r w:rsidR="00884DD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Системе.</w:t>
      </w:r>
    </w:p>
    <w:p w14:paraId="7D354A4A" w14:textId="77777777" w:rsidR="00DB663B" w:rsidRPr="006D3159" w:rsidRDefault="00DB663B" w:rsidP="0062718C">
      <w:pPr>
        <w:tabs>
          <w:tab w:val="left" w:pos="0"/>
          <w:tab w:val="left" w:pos="709"/>
        </w:tabs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="00FF639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.3.3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Подача Заявок на участие в Аукционе с использованием депозитов возможна с момента публикации Извещения до начала проведения Торгов, при условии наличия де</w:t>
      </w:r>
      <w:r w:rsidR="007D57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нежных средств (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Депозита</w:t>
      </w:r>
      <w:r w:rsidR="007D572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Балансе </w:t>
      </w:r>
      <w:r w:rsidR="00884DD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Системе.</w:t>
      </w:r>
    </w:p>
    <w:p w14:paraId="0070059A" w14:textId="77777777" w:rsidR="009A4A83" w:rsidRPr="006D3159" w:rsidRDefault="009A4A83" w:rsidP="0062718C">
      <w:pPr>
        <w:tabs>
          <w:tab w:val="left" w:pos="0"/>
          <w:tab w:val="left" w:pos="709"/>
        </w:tabs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15.3.4. Подача Заявок на участие в Голландском аукционе на продажу возможна с момента публикации Извещения до начала проведения Торгов, при условии наличия денежных средств (Задатка) на Балансе Участника в Системе</w:t>
      </w:r>
      <w:r w:rsidR="0011768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или письменного подтверждения Заказчиком получения Задатка от Участников, если указанный порядок внесения Задатка предусмотрен документацией Заказчика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4939D37" w14:textId="77777777" w:rsidR="007D0F6F" w:rsidRPr="006D3159" w:rsidRDefault="007D0F6F" w:rsidP="007D0F6F">
      <w:pPr>
        <w:tabs>
          <w:tab w:val="left" w:pos="0"/>
          <w:tab w:val="left" w:pos="709"/>
        </w:tabs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15.3.5. </w:t>
      </w:r>
      <w:r w:rsidR="005772E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Подача Заявок на участие в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многолотовом Аукционе (Аукцион на продажу, Аукцион с использованием депозитов) </w:t>
      </w:r>
      <w:r w:rsidR="005E3E7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возможна с момента публикации Извещения до начала проведения Торгов, при условии наличия денежных средств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достаточных для Обеспечения или Депозита</w:t>
      </w:r>
      <w:r w:rsidR="00CA21C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каждому Лоту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на Балансе Участника в Системе</w:t>
      </w:r>
      <w:r w:rsidR="00CA21C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17E2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0E0330A2" w14:textId="77777777" w:rsidR="00F23C2C" w:rsidRPr="006D3159" w:rsidRDefault="00F23C2C" w:rsidP="00200FA5">
      <w:pPr>
        <w:pStyle w:val="af1"/>
        <w:numPr>
          <w:ilvl w:val="2"/>
          <w:numId w:val="197"/>
        </w:numPr>
        <w:tabs>
          <w:tab w:val="left" w:pos="0"/>
          <w:tab w:val="left" w:pos="851"/>
          <w:tab w:val="left" w:pos="1418"/>
          <w:tab w:val="left" w:pos="1701"/>
        </w:tabs>
        <w:spacing w:before="60" w:after="60"/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Сумма, указанная в Заявке на участие может быть выражена в условных единицах (у.е.) – в иностранной валюте</w:t>
      </w:r>
      <w:r w:rsidR="005E041C" w:rsidRPr="006D3159">
        <w:rPr>
          <w:rFonts w:ascii="Times New Roman" w:hAnsi="Times New Roman"/>
          <w:color w:val="000000" w:themeColor="text1"/>
          <w:sz w:val="24"/>
          <w:szCs w:val="24"/>
        </w:rPr>
        <w:t>, указанной Заказчиком при создании Заявки на проведение ТЗП (п.15.2.8)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В этом случае рублевый эквивалент Обеспечения определяется по курсу Банка России на день публикации Извещения о Торгах. Рублевый эквивалент цены Победителя в Торгах определяется по курсу Банка России на день завершения Торгов. </w:t>
      </w:r>
    </w:p>
    <w:p w14:paraId="2B6D7A24" w14:textId="77777777" w:rsidR="00F23C2C" w:rsidRPr="006D3159" w:rsidRDefault="00F23C2C" w:rsidP="00200FA5">
      <w:pPr>
        <w:pStyle w:val="af1"/>
        <w:numPr>
          <w:ilvl w:val="2"/>
          <w:numId w:val="197"/>
        </w:numPr>
        <w:tabs>
          <w:tab w:val="left" w:pos="0"/>
          <w:tab w:val="left" w:pos="1134"/>
          <w:tab w:val="left" w:pos="1418"/>
          <w:tab w:val="left" w:pos="1701"/>
        </w:tabs>
        <w:spacing w:before="60" w:after="60"/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том случае, если это установлено требованиями законодательства Российской Федерации или требованиями Заказчика, Участник должен приложить к Заявке в электронном виде следующие документы или их копии:</w:t>
      </w:r>
    </w:p>
    <w:p w14:paraId="21F36EE7" w14:textId="51A51DFB" w:rsidR="00F23C2C" w:rsidRPr="006D3159" w:rsidRDefault="00F23C2C" w:rsidP="0062718C">
      <w:pPr>
        <w:pStyle w:val="af1"/>
        <w:numPr>
          <w:ilvl w:val="0"/>
          <w:numId w:val="156"/>
        </w:numPr>
        <w:tabs>
          <w:tab w:val="left" w:pos="0"/>
          <w:tab w:val="left" w:pos="1134"/>
          <w:tab w:val="left" w:pos="1418"/>
          <w:tab w:val="left" w:pos="1701"/>
        </w:tabs>
        <w:spacing w:before="60" w:after="60"/>
        <w:ind w:left="142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документы, подтверждающие соответствие Участников требованиям, предъявляемым </w:t>
      </w:r>
      <w:r w:rsidR="001A673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Документацией Заказчика и/ или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законодательством Российской Федерации</w:t>
      </w:r>
      <w:r w:rsidR="001A6738" w:rsidRPr="006D3159">
        <w:rPr>
          <w:rFonts w:ascii="Times New Roman" w:hAnsi="Times New Roman"/>
          <w:color w:val="000000" w:themeColor="text1"/>
          <w:sz w:val="24"/>
          <w:szCs w:val="24"/>
        </w:rPr>
        <w:t>, обусловленные пр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едмет</w:t>
      </w:r>
      <w:r w:rsidR="001A6738" w:rsidRPr="006D3159">
        <w:rPr>
          <w:rFonts w:ascii="Times New Roman" w:hAnsi="Times New Roman"/>
          <w:color w:val="000000" w:themeColor="text1"/>
          <w:sz w:val="24"/>
          <w:szCs w:val="24"/>
        </w:rPr>
        <w:t>ом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81DB8" w:rsidRPr="006D3159">
        <w:rPr>
          <w:rFonts w:ascii="Times New Roman" w:hAnsi="Times New Roman"/>
          <w:color w:val="000000" w:themeColor="text1"/>
          <w:sz w:val="24"/>
          <w:szCs w:val="24"/>
        </w:rPr>
        <w:t>ТЗП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12F253C3" w14:textId="77777777" w:rsidR="00F23C2C" w:rsidRPr="006D3159" w:rsidRDefault="001A6738" w:rsidP="0062718C">
      <w:pPr>
        <w:pStyle w:val="af1"/>
        <w:numPr>
          <w:ilvl w:val="0"/>
          <w:numId w:val="156"/>
        </w:numPr>
        <w:tabs>
          <w:tab w:val="left" w:pos="0"/>
          <w:tab w:val="left" w:pos="1134"/>
          <w:tab w:val="left" w:pos="1418"/>
          <w:tab w:val="left" w:pos="1701"/>
        </w:tabs>
        <w:spacing w:before="60" w:after="60"/>
        <w:ind w:left="142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23C2C" w:rsidRPr="006D3159">
        <w:rPr>
          <w:rFonts w:ascii="Times New Roman" w:hAnsi="Times New Roman"/>
          <w:color w:val="000000" w:themeColor="text1"/>
          <w:sz w:val="24"/>
          <w:szCs w:val="24"/>
        </w:rPr>
        <w:t>иные документы, указанные Заказчиком.</w:t>
      </w:r>
    </w:p>
    <w:p w14:paraId="75840A06" w14:textId="77777777" w:rsidR="00002366" w:rsidRPr="006D3159" w:rsidRDefault="00F23C2C" w:rsidP="00200FA5">
      <w:pPr>
        <w:pStyle w:val="af1"/>
        <w:numPr>
          <w:ilvl w:val="2"/>
          <w:numId w:val="197"/>
        </w:numPr>
        <w:tabs>
          <w:tab w:val="left" w:pos="0"/>
          <w:tab w:val="left" w:pos="851"/>
          <w:tab w:val="left" w:pos="1134"/>
          <w:tab w:val="left" w:pos="1418"/>
          <w:tab w:val="left" w:pos="1701"/>
        </w:tabs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 каждому 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способу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Торгов от каждого Участника принимается только одна Заявка</w:t>
      </w:r>
      <w:r w:rsidR="00CA21C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65816C22" w14:textId="4F57EEDB" w:rsidR="00117E2B" w:rsidRPr="006D3159" w:rsidRDefault="00CA21C6" w:rsidP="00200FA5">
      <w:pPr>
        <w:pStyle w:val="af1"/>
        <w:tabs>
          <w:tab w:val="left" w:pos="0"/>
          <w:tab w:val="left" w:pos="851"/>
          <w:tab w:val="left" w:pos="1134"/>
          <w:tab w:val="left" w:pos="1418"/>
          <w:tab w:val="left" w:pos="1701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организации</w:t>
      </w:r>
      <w:r w:rsidR="00A1571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Заказчиком </w:t>
      </w:r>
      <w:r w:rsidR="00CF035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многолотового </w:t>
      </w:r>
      <w:r w:rsidR="003F50A0" w:rsidRPr="006D3159">
        <w:rPr>
          <w:rFonts w:ascii="Times New Roman" w:hAnsi="Times New Roman"/>
          <w:color w:val="000000" w:themeColor="text1"/>
          <w:sz w:val="24"/>
          <w:szCs w:val="24"/>
        </w:rPr>
        <w:t>А</w:t>
      </w:r>
      <w:r w:rsidR="00CF0356" w:rsidRPr="006D3159">
        <w:rPr>
          <w:rFonts w:ascii="Times New Roman" w:hAnsi="Times New Roman"/>
          <w:color w:val="000000" w:themeColor="text1"/>
          <w:sz w:val="24"/>
          <w:szCs w:val="24"/>
        </w:rPr>
        <w:t>укциона</w:t>
      </w:r>
      <w:r w:rsidR="006607E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</w:t>
      </w:r>
      <w:r w:rsidR="00002366" w:rsidRPr="006D3159">
        <w:rPr>
          <w:rFonts w:ascii="Times New Roman" w:hAnsi="Times New Roman"/>
          <w:color w:val="000000" w:themeColor="text1"/>
          <w:sz w:val="24"/>
          <w:szCs w:val="24"/>
        </w:rPr>
        <w:t>о каждому Лоту от одного Участника принимается только одна Заявка</w:t>
      </w:r>
      <w:r w:rsidR="0032295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которая является </w:t>
      </w:r>
      <w:r w:rsidR="00F50C94" w:rsidRPr="006D3159">
        <w:rPr>
          <w:rFonts w:ascii="Times New Roman" w:hAnsi="Times New Roman"/>
          <w:color w:val="000000" w:themeColor="text1"/>
          <w:sz w:val="24"/>
          <w:szCs w:val="24"/>
        </w:rPr>
        <w:t>офертой</w:t>
      </w:r>
      <w:r w:rsidR="00002366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F50A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17E2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          </w:t>
      </w:r>
    </w:p>
    <w:p w14:paraId="311E3A2E" w14:textId="77777777" w:rsidR="00F23C2C" w:rsidRPr="006D3159" w:rsidRDefault="00F23C2C" w:rsidP="00200FA5">
      <w:pPr>
        <w:pStyle w:val="af1"/>
        <w:numPr>
          <w:ilvl w:val="2"/>
          <w:numId w:val="197"/>
        </w:numPr>
        <w:tabs>
          <w:tab w:val="left" w:pos="0"/>
          <w:tab w:val="left" w:pos="1134"/>
          <w:tab w:val="left" w:pos="1418"/>
          <w:tab w:val="left" w:pos="1701"/>
        </w:tabs>
        <w:spacing w:before="60" w:after="60"/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Участник Торгов имеет право отозвать свою Заявку в любое время до начала проведения Торгов.</w:t>
      </w:r>
    </w:p>
    <w:p w14:paraId="6FAACAC7" w14:textId="77777777" w:rsidR="00F23C2C" w:rsidRPr="006D3159" w:rsidRDefault="00F23C2C" w:rsidP="00200FA5">
      <w:pPr>
        <w:pStyle w:val="af1"/>
        <w:numPr>
          <w:ilvl w:val="2"/>
          <w:numId w:val="197"/>
        </w:numPr>
        <w:tabs>
          <w:tab w:val="left" w:pos="0"/>
          <w:tab w:val="left" w:pos="1134"/>
          <w:tab w:val="left" w:pos="1418"/>
          <w:tab w:val="left" w:pos="1701"/>
        </w:tabs>
        <w:spacing w:before="60" w:after="60"/>
        <w:ind w:left="142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 подтверждении Заявок и Предложений Участники извещаются по электронной почте. </w:t>
      </w:r>
    </w:p>
    <w:p w14:paraId="06322CDB" w14:textId="77777777" w:rsidR="00DA4F0D" w:rsidRPr="006D3159" w:rsidRDefault="0050373F" w:rsidP="00C62813">
      <w:pPr>
        <w:pStyle w:val="1"/>
        <w:numPr>
          <w:ilvl w:val="0"/>
          <w:numId w:val="0"/>
        </w:numPr>
        <w:spacing w:before="100" w:beforeAutospacing="1"/>
        <w:ind w:left="2058" w:hanging="357"/>
        <w:jc w:val="center"/>
        <w:rPr>
          <w:rFonts w:ascii="Times New Roman" w:hAnsi="Times New Roman"/>
          <w:color w:val="000000" w:themeColor="text1"/>
        </w:rPr>
      </w:pPr>
      <w:bookmarkStart w:id="737" w:name="_Toc44944878"/>
      <w:r w:rsidRPr="006D3159">
        <w:rPr>
          <w:rFonts w:ascii="Times New Roman" w:hAnsi="Times New Roman"/>
          <w:color w:val="000000" w:themeColor="text1"/>
        </w:rPr>
        <w:t>1</w:t>
      </w:r>
      <w:r w:rsidR="00452ADC" w:rsidRPr="006D3159">
        <w:rPr>
          <w:rFonts w:ascii="Times New Roman" w:hAnsi="Times New Roman"/>
          <w:color w:val="000000" w:themeColor="text1"/>
        </w:rPr>
        <w:t>6</w:t>
      </w:r>
      <w:r w:rsidRPr="006D3159">
        <w:rPr>
          <w:rFonts w:ascii="Times New Roman" w:hAnsi="Times New Roman"/>
          <w:color w:val="000000" w:themeColor="text1"/>
        </w:rPr>
        <w:t xml:space="preserve">. </w:t>
      </w:r>
      <w:r w:rsidR="00DA4F0D" w:rsidRPr="006D3159">
        <w:rPr>
          <w:rFonts w:ascii="Times New Roman" w:hAnsi="Times New Roman"/>
          <w:color w:val="000000" w:themeColor="text1"/>
        </w:rPr>
        <w:t>Аукцион на продажу</w:t>
      </w:r>
      <w:r w:rsidR="00125381" w:rsidRPr="006D3159">
        <w:rPr>
          <w:rFonts w:ascii="Times New Roman" w:hAnsi="Times New Roman"/>
          <w:color w:val="000000" w:themeColor="text1"/>
        </w:rPr>
        <w:t xml:space="preserve"> в Секторе Реализации активов и имущества</w:t>
      </w:r>
      <w:bookmarkEnd w:id="737"/>
    </w:p>
    <w:p w14:paraId="4DEF8B13" w14:textId="77777777" w:rsidR="00DA4F0D" w:rsidRPr="006D3159" w:rsidRDefault="00DA4F0D" w:rsidP="003804BD">
      <w:pPr>
        <w:pStyle w:val="af1"/>
        <w:numPr>
          <w:ilvl w:val="1"/>
          <w:numId w:val="131"/>
        </w:numPr>
        <w:tabs>
          <w:tab w:val="left" w:pos="1260"/>
        </w:tabs>
        <w:spacing w:before="60" w:after="60"/>
        <w:ind w:left="0" w:firstLine="709"/>
        <w:rPr>
          <w:rFonts w:ascii="Times New Roman" w:hAnsi="Times New Roman"/>
          <w:b/>
          <w:color w:val="000000" w:themeColor="text1"/>
          <w:sz w:val="24"/>
          <w:szCs w:val="24"/>
        </w:rPr>
      </w:pPr>
      <w:bookmarkStart w:id="738" w:name="_Ref449088032"/>
      <w:commentRangeStart w:id="739"/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Общие положения о проведении Аукциона.</w:t>
      </w:r>
      <w:bookmarkEnd w:id="738"/>
      <w:commentRangeEnd w:id="739"/>
      <w:r w:rsidR="008E6A5B" w:rsidRPr="000418AA">
        <w:rPr>
          <w:rStyle w:val="afc"/>
          <w:rFonts w:ascii="Times New Roman" w:eastAsia="Times New Roman" w:hAnsi="Times New Roman"/>
          <w:color w:val="000000" w:themeColor="text1"/>
        </w:rPr>
        <w:commentReference w:id="739"/>
      </w:r>
    </w:p>
    <w:p w14:paraId="79B7369C" w14:textId="77777777" w:rsidR="00DA4F0D" w:rsidRPr="006D3159" w:rsidRDefault="00A15715" w:rsidP="00A15715">
      <w:pPr>
        <w:pStyle w:val="af1"/>
        <w:numPr>
          <w:ilvl w:val="2"/>
          <w:numId w:val="131"/>
        </w:numPr>
        <w:tabs>
          <w:tab w:val="left" w:pos="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Аукцион может проводиться как </w:t>
      </w:r>
      <w:r w:rsidR="00DA4F0D" w:rsidRPr="00D610F2">
        <w:rPr>
          <w:rFonts w:ascii="Times New Roman" w:hAnsi="Times New Roman"/>
          <w:color w:val="000000" w:themeColor="text1"/>
          <w:sz w:val="24"/>
          <w:szCs w:val="24"/>
        </w:rPr>
        <w:t>по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нескольким ло</w:t>
      </w:r>
      <w:r w:rsidR="002D29BB" w:rsidRPr="00D610F2">
        <w:rPr>
          <w:rFonts w:ascii="Times New Roman" w:hAnsi="Times New Roman"/>
          <w:color w:val="000000" w:themeColor="text1"/>
          <w:sz w:val="24"/>
          <w:szCs w:val="24"/>
        </w:rPr>
        <w:t>т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ам (многолотовый </w:t>
      </w:r>
      <w:r w:rsidR="00BB5092" w:rsidRPr="006D3159">
        <w:rPr>
          <w:rFonts w:ascii="Times New Roman" w:hAnsi="Times New Roman"/>
          <w:color w:val="000000" w:themeColor="text1"/>
          <w:sz w:val="24"/>
          <w:szCs w:val="24"/>
        </w:rPr>
        <w:t>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укцион), так и по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одному Лоту</w:t>
      </w:r>
      <w:r w:rsidR="0062718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(однолотовый</w:t>
      </w:r>
      <w:r w:rsidR="00BB509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Аукцион</w:t>
      </w:r>
      <w:r w:rsidR="0062718C" w:rsidRPr="006D3159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При этом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такой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Лот должен включать полное количество товаров и услуг, которое </w:t>
      </w:r>
      <w:r w:rsidR="00D6622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Победитель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должен будет купить у </w:t>
      </w:r>
      <w:r w:rsidR="00D6622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Заказчика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Аукциона.  </w:t>
      </w:r>
    </w:p>
    <w:p w14:paraId="04B6EF4B" w14:textId="77777777" w:rsidR="006C20D1" w:rsidRPr="006D3159" w:rsidRDefault="00A15715" w:rsidP="00002366">
      <w:pPr>
        <w:pStyle w:val="af1"/>
        <w:tabs>
          <w:tab w:val="left" w:pos="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Под многолотовым аукционом понимается такой Аукцион, в котором несколько (по числу </w:t>
      </w:r>
      <w:r w:rsidR="00BB5092" w:rsidRPr="006D3159">
        <w:rPr>
          <w:rFonts w:ascii="Times New Roman" w:hAnsi="Times New Roman"/>
          <w:color w:val="000000" w:themeColor="text1"/>
          <w:sz w:val="24"/>
          <w:szCs w:val="24"/>
        </w:rPr>
        <w:t>Л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отов) одновременно и параллельно проводимых процедур, оформлены одной документацией. </w:t>
      </w:r>
    </w:p>
    <w:p w14:paraId="7906C405" w14:textId="77777777" w:rsidR="00117E2B" w:rsidRPr="006D3159" w:rsidRDefault="00A15715" w:rsidP="00002366">
      <w:pPr>
        <w:pStyle w:val="af1"/>
        <w:tabs>
          <w:tab w:val="left" w:pos="0"/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Проведение Аукциона таким образом предусматривает для </w:t>
      </w:r>
      <w:r w:rsidR="003F50A0" w:rsidRPr="006D3159">
        <w:rPr>
          <w:rFonts w:ascii="Times New Roman" w:hAnsi="Times New Roman"/>
          <w:color w:val="000000" w:themeColor="text1"/>
          <w:sz w:val="24"/>
          <w:szCs w:val="24"/>
        </w:rPr>
        <w:t>У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частника возможность подачи отдельной Заявки на каждый Лот, а для Заказчика возможность заключения отдельного </w:t>
      </w:r>
      <w:r w:rsidR="00002366" w:rsidRPr="006D3159">
        <w:rPr>
          <w:rFonts w:ascii="Times New Roman" w:hAnsi="Times New Roman"/>
          <w:color w:val="000000" w:themeColor="text1"/>
          <w:sz w:val="24"/>
          <w:szCs w:val="24"/>
        </w:rPr>
        <w:t>Контракта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по каждому Лоту</w:t>
      </w:r>
      <w:r w:rsidR="0000236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с учетом требований п</w:t>
      </w:r>
      <w:r w:rsidR="00B07C30" w:rsidRPr="006D3159">
        <w:rPr>
          <w:rFonts w:ascii="Times New Roman" w:hAnsi="Times New Roman"/>
          <w:color w:val="000000" w:themeColor="text1"/>
          <w:sz w:val="24"/>
          <w:szCs w:val="24"/>
        </w:rPr>
        <w:t>п</w:t>
      </w:r>
      <w:r w:rsidR="00002366" w:rsidRPr="006D3159">
        <w:rPr>
          <w:rFonts w:ascii="Times New Roman" w:hAnsi="Times New Roman"/>
          <w:color w:val="000000" w:themeColor="text1"/>
          <w:sz w:val="24"/>
          <w:szCs w:val="24"/>
        </w:rPr>
        <w:t>.15.2.26</w:t>
      </w:r>
      <w:r w:rsidR="00B07C30" w:rsidRPr="006D3159">
        <w:rPr>
          <w:rFonts w:ascii="Times New Roman" w:hAnsi="Times New Roman"/>
          <w:color w:val="000000" w:themeColor="text1"/>
          <w:sz w:val="24"/>
          <w:szCs w:val="24"/>
        </w:rPr>
        <w:t>, 16.2.4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139AE15D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Одновременно в Системе может проводиться неограниченное количество Аукционов.</w:t>
      </w:r>
    </w:p>
    <w:p w14:paraId="37C475D7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Начало проведения Аукциона и время поступления ценовых предложений Участников определяется по времени Системы. </w:t>
      </w:r>
    </w:p>
    <w:p w14:paraId="06E996C5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6D315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извещении о проведении Аукциона в Открытой части Системы указывается:</w:t>
      </w:r>
    </w:p>
    <w:p w14:paraId="4A49B8FD" w14:textId="77777777" w:rsidR="00DA4F0D" w:rsidRPr="006D3159" w:rsidRDefault="00DA4F0D" w:rsidP="00CE5BE6">
      <w:pPr>
        <w:pStyle w:val="af1"/>
        <w:numPr>
          <w:ilvl w:val="0"/>
          <w:numId w:val="155"/>
        </w:numPr>
        <w:tabs>
          <w:tab w:val="left" w:pos="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наименование Заказчика;</w:t>
      </w:r>
    </w:p>
    <w:p w14:paraId="094AAF4F" w14:textId="77777777" w:rsidR="00DA4F0D" w:rsidRPr="006D3159" w:rsidRDefault="003A55CD" w:rsidP="00CE5BE6">
      <w:pPr>
        <w:pStyle w:val="af1"/>
        <w:numPr>
          <w:ilvl w:val="0"/>
          <w:numId w:val="155"/>
        </w:numPr>
        <w:tabs>
          <w:tab w:val="left" w:pos="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дата, время, место проведения Аукциона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113424AC" w14:textId="77777777" w:rsidR="00DA4F0D" w:rsidRPr="006D3159" w:rsidRDefault="003A55CD" w:rsidP="00CE5BE6">
      <w:pPr>
        <w:pStyle w:val="af1"/>
        <w:numPr>
          <w:ilvl w:val="0"/>
          <w:numId w:val="155"/>
        </w:numPr>
        <w:tabs>
          <w:tab w:val="left" w:pos="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предмет торгов, существующие обременения продаваемого имущества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186F8C17" w14:textId="77777777" w:rsidR="003A55CD" w:rsidRPr="006D3159" w:rsidRDefault="003A55CD" w:rsidP="00CE5BE6">
      <w:pPr>
        <w:pStyle w:val="af1"/>
        <w:numPr>
          <w:ilvl w:val="0"/>
          <w:numId w:val="155"/>
        </w:numPr>
        <w:tabs>
          <w:tab w:val="left" w:pos="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указание на электронную форму торгов и порядке их проведения;</w:t>
      </w:r>
    </w:p>
    <w:p w14:paraId="0A5E0B47" w14:textId="77777777" w:rsidR="00DA4F0D" w:rsidRPr="006D3159" w:rsidRDefault="00DA4F0D" w:rsidP="00CE5BE6">
      <w:pPr>
        <w:pStyle w:val="af1"/>
        <w:numPr>
          <w:ilvl w:val="0"/>
          <w:numId w:val="155"/>
        </w:numPr>
        <w:tabs>
          <w:tab w:val="left" w:pos="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начальная цена Лота</w:t>
      </w:r>
      <w:r w:rsidR="008201E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(ов)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54E349C1" w14:textId="77777777" w:rsidR="00DA4F0D" w:rsidRPr="006D3159" w:rsidRDefault="00DA4F0D" w:rsidP="00CE5BE6">
      <w:pPr>
        <w:pStyle w:val="af1"/>
        <w:numPr>
          <w:ilvl w:val="0"/>
          <w:numId w:val="155"/>
        </w:numPr>
        <w:tabs>
          <w:tab w:val="left" w:pos="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проект Контракта</w:t>
      </w:r>
      <w:r w:rsidR="003A55CD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2E915C56" w14:textId="77777777" w:rsidR="003A55CD" w:rsidRPr="006D3159" w:rsidRDefault="003A55CD" w:rsidP="00CE5BE6">
      <w:pPr>
        <w:pStyle w:val="af1"/>
        <w:numPr>
          <w:ilvl w:val="0"/>
          <w:numId w:val="155"/>
        </w:numPr>
        <w:tabs>
          <w:tab w:val="left" w:pos="0"/>
        </w:tabs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размер Обеспечения</w:t>
      </w:r>
      <w:r w:rsidR="008201E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или Депозита</w:t>
      </w:r>
      <w:r w:rsidR="00FF0BD9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902650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Во время проведения Аукциона Участник может изменять своё ценовое предложение в сторону повышения.</w:t>
      </w:r>
    </w:p>
    <w:p w14:paraId="4A1A8116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Ценовое предложение Участника фиксируется с точностью до 0,01 (одной сотой) единицы валюты Аукциона.</w:t>
      </w:r>
    </w:p>
    <w:p w14:paraId="75D70168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Аукцион проводится путем повышения начальной цены Лота, указанной Заказчиком на «шаг аукциона», размер которого рассчитывается следующим образом:</w:t>
      </w:r>
    </w:p>
    <w:p w14:paraId="545DD982" w14:textId="77777777" w:rsidR="001A2640" w:rsidRDefault="001A2640" w:rsidP="00200FA5">
      <w:pPr>
        <w:tabs>
          <w:tab w:val="left" w:pos="0"/>
        </w:tabs>
        <w:spacing w:before="60" w:after="60" w:line="240" w:lineRule="auto"/>
        <w:ind w:left="720"/>
        <w:jc w:val="both"/>
        <w:rPr>
          <w:ins w:id="740" w:author="Саржанов Руслан Рамисович" w:date="2020-07-06T16:19:00Z"/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371F2B" w14:textId="77777777" w:rsidR="00052021" w:rsidRPr="006D3159" w:rsidRDefault="00052021" w:rsidP="00200FA5">
      <w:pPr>
        <w:tabs>
          <w:tab w:val="left" w:pos="0"/>
        </w:tabs>
        <w:spacing w:before="60" w:after="60" w:line="240" w:lineRule="auto"/>
        <w:ind w:left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W w:w="980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48"/>
        <w:gridCol w:w="3055"/>
      </w:tblGrid>
      <w:tr w:rsidR="003F63E4" w:rsidRPr="006D3159" w14:paraId="00F9592E" w14:textId="77777777" w:rsidTr="000E24B3">
        <w:trPr>
          <w:trHeight w:val="688"/>
          <w:jc w:val="center"/>
        </w:trPr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E9DC8" w14:textId="77777777" w:rsidR="00DA4F0D" w:rsidRPr="006D3159" w:rsidRDefault="00DA4F0D" w:rsidP="00DA4F0D">
            <w:pPr>
              <w:spacing w:before="60" w:after="60" w:line="240" w:lineRule="auto"/>
              <w:ind w:firstLine="18"/>
              <w:jc w:val="center"/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Начальная цена Лота, установленная Заказчиком в Аукционе, руб. (без НДС)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7BF7A" w14:textId="77777777" w:rsidR="00DA4F0D" w:rsidRPr="006D3159" w:rsidRDefault="00DA4F0D" w:rsidP="00DA4F0D">
            <w:pPr>
              <w:spacing w:before="60" w:after="60" w:line="240" w:lineRule="auto"/>
              <w:ind w:firstLine="33"/>
              <w:jc w:val="center"/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Размер «шага аукциона», %</w:t>
            </w:r>
          </w:p>
        </w:tc>
      </w:tr>
      <w:tr w:rsidR="003F63E4" w:rsidRPr="006D3159" w14:paraId="67E401EA" w14:textId="77777777" w:rsidTr="000E24B3">
        <w:trPr>
          <w:trHeight w:val="422"/>
          <w:jc w:val="center"/>
        </w:trPr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EF37A" w14:textId="77777777" w:rsidR="00DA4F0D" w:rsidRPr="006D3159" w:rsidRDefault="00DA4F0D" w:rsidP="00DA4F0D">
            <w:pPr>
              <w:spacing w:before="60" w:after="60" w:line="240" w:lineRule="auto"/>
              <w:ind w:firstLine="709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lastRenderedPageBreak/>
              <w:t>свыше 5 000 000,01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2F9140" w14:textId="77777777" w:rsidR="00DA4F0D" w:rsidRPr="006D3159" w:rsidRDefault="00DA4F0D" w:rsidP="00450135">
            <w:pPr>
              <w:spacing w:before="60" w:after="6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0,1</w:t>
            </w:r>
          </w:p>
        </w:tc>
      </w:tr>
      <w:tr w:rsidR="003F63E4" w:rsidRPr="006D3159" w14:paraId="1E02FDD0" w14:textId="77777777" w:rsidTr="000E24B3">
        <w:trPr>
          <w:trHeight w:val="406"/>
          <w:jc w:val="center"/>
        </w:trPr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A5AA8" w14:textId="77777777" w:rsidR="00DA4F0D" w:rsidRPr="006D3159" w:rsidRDefault="00DA4F0D" w:rsidP="00DA4F0D">
            <w:pPr>
              <w:spacing w:before="60" w:after="60" w:line="240" w:lineRule="auto"/>
              <w:ind w:firstLine="709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от 3 000 000,01 до 5 000 000,00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E4A10B" w14:textId="77777777" w:rsidR="00DA4F0D" w:rsidRPr="006D3159" w:rsidRDefault="00DA4F0D" w:rsidP="00450135">
            <w:pPr>
              <w:spacing w:before="60" w:after="6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0,2</w:t>
            </w:r>
          </w:p>
        </w:tc>
      </w:tr>
      <w:tr w:rsidR="003F63E4" w:rsidRPr="006D3159" w14:paraId="59056E90" w14:textId="77777777" w:rsidTr="000E24B3">
        <w:trPr>
          <w:trHeight w:val="406"/>
          <w:jc w:val="center"/>
        </w:trPr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FCDBB" w14:textId="77777777" w:rsidR="00DA4F0D" w:rsidRPr="006D3159" w:rsidRDefault="00DA4F0D" w:rsidP="00DA4F0D">
            <w:pPr>
              <w:spacing w:before="60" w:after="60" w:line="240" w:lineRule="auto"/>
              <w:ind w:firstLine="709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от 1 000 000,01 до 3 000 000,00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146F7B" w14:textId="77777777" w:rsidR="00DA4F0D" w:rsidRPr="006D3159" w:rsidRDefault="00DA4F0D" w:rsidP="00450135">
            <w:pPr>
              <w:spacing w:before="60" w:after="6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0,3</w:t>
            </w:r>
          </w:p>
        </w:tc>
      </w:tr>
      <w:tr w:rsidR="003F63E4" w:rsidRPr="006D3159" w14:paraId="315FFB8F" w14:textId="77777777" w:rsidTr="000E24B3">
        <w:trPr>
          <w:trHeight w:val="406"/>
          <w:jc w:val="center"/>
        </w:trPr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F82F3" w14:textId="77777777" w:rsidR="00DA4F0D" w:rsidRPr="006D3159" w:rsidRDefault="00DA4F0D" w:rsidP="00DA4F0D">
            <w:pPr>
              <w:spacing w:before="60" w:after="60" w:line="240" w:lineRule="auto"/>
              <w:ind w:firstLine="709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от 500 000,01 до 1 000 000,00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F68B1" w14:textId="77777777" w:rsidR="00DA4F0D" w:rsidRPr="006D3159" w:rsidRDefault="00DA4F0D" w:rsidP="00450135">
            <w:pPr>
              <w:spacing w:before="60" w:after="6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0,4</w:t>
            </w:r>
          </w:p>
        </w:tc>
      </w:tr>
      <w:tr w:rsidR="003F63E4" w:rsidRPr="006D3159" w14:paraId="07B7BBA9" w14:textId="77777777" w:rsidTr="000E24B3">
        <w:trPr>
          <w:trHeight w:val="406"/>
          <w:jc w:val="center"/>
        </w:trPr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26BB3" w14:textId="77777777" w:rsidR="00DA4F0D" w:rsidRPr="006D3159" w:rsidRDefault="00DA4F0D" w:rsidP="00DA4F0D">
            <w:pPr>
              <w:spacing w:before="60" w:after="60" w:line="240" w:lineRule="auto"/>
              <w:ind w:firstLine="709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от 100 000,01 до 500 000,00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2A8831" w14:textId="77777777" w:rsidR="00DA4F0D" w:rsidRPr="006D3159" w:rsidRDefault="00DA4F0D" w:rsidP="00450135">
            <w:pPr>
              <w:spacing w:before="60" w:after="6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0,5</w:t>
            </w:r>
          </w:p>
        </w:tc>
      </w:tr>
      <w:tr w:rsidR="003F63E4" w:rsidRPr="006D3159" w14:paraId="069401C1" w14:textId="77777777" w:rsidTr="000E24B3">
        <w:trPr>
          <w:trHeight w:val="406"/>
          <w:jc w:val="center"/>
        </w:trPr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6FF9D" w14:textId="77777777" w:rsidR="00DA4F0D" w:rsidRPr="006D3159" w:rsidRDefault="00DA4F0D" w:rsidP="00DA4F0D">
            <w:pPr>
              <w:spacing w:before="60" w:after="60" w:line="240" w:lineRule="auto"/>
              <w:ind w:firstLine="709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до 100 000 включительно</w:t>
            </w:r>
          </w:p>
        </w:tc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A8ECDF" w14:textId="77777777" w:rsidR="00DA4F0D" w:rsidRPr="006D3159" w:rsidRDefault="00DA4F0D" w:rsidP="00450135">
            <w:pPr>
              <w:spacing w:before="60" w:after="6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D3159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</w:tr>
    </w:tbl>
    <w:p w14:paraId="7713FB50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Участник не может сделать более одного «шага аукциона» подряд.</w:t>
      </w:r>
    </w:p>
    <w:p w14:paraId="549D20BA" w14:textId="4E847F0A" w:rsidR="00DA4F0D" w:rsidRPr="00D610F2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Аукцион может проводиться с Предварительной квалификацией, ко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тор</w:t>
      </w:r>
      <w:r w:rsidR="00954858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ая</w:t>
      </w:r>
      <w:r w:rsidR="00E74F30"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610F2">
        <w:rPr>
          <w:rFonts w:ascii="Times New Roman" w:hAnsi="Times New Roman" w:cs="Times New Roman"/>
          <w:color w:val="000000" w:themeColor="text1"/>
          <w:sz w:val="24"/>
          <w:szCs w:val="24"/>
        </w:rPr>
        <w:t>осуществляется Заказчиком</w:t>
      </w:r>
    </w:p>
    <w:p w14:paraId="2AFD525E" w14:textId="77777777" w:rsidR="00DA4F0D" w:rsidRPr="006D3159" w:rsidRDefault="00DA4F0D" w:rsidP="00E261FF">
      <w:pPr>
        <w:numPr>
          <w:ilvl w:val="2"/>
          <w:numId w:val="131"/>
        </w:numPr>
        <w:tabs>
          <w:tab w:val="left" w:pos="0"/>
          <w:tab w:val="left" w:pos="1560"/>
        </w:tabs>
        <w:spacing w:before="60" w:after="60" w:line="240" w:lineRule="auto"/>
        <w:ind w:left="0"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6D315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 Аукциону с Предварительной квалификацией допускаются Участники, получившие подтверждение от Заказчика о соответствии его дополнительным требованиям.</w:t>
      </w:r>
    </w:p>
    <w:p w14:paraId="534DAEF9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  <w:tab w:val="left" w:pos="15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Форма проведения Аукциона может быть закрытой, т.е. состав Участников определяет Заказчик, при этом извещение в Открытой части Системы не публикуется. </w:t>
      </w:r>
    </w:p>
    <w:p w14:paraId="663E6397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  <w:tab w:val="left" w:pos="1560"/>
        </w:tabs>
        <w:spacing w:before="60" w:after="60" w:line="240" w:lineRule="auto"/>
        <w:ind w:left="0" w:firstLine="720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  <w:lang w:eastAsia="ru-RU"/>
        </w:rPr>
      </w:pPr>
      <w:r w:rsidRPr="006D3159">
        <w:rPr>
          <w:rFonts w:ascii="Times New Roman" w:eastAsia="Calibri" w:hAnsi="Times New Roman" w:cs="Times New Roman"/>
          <w:color w:val="000000" w:themeColor="text1"/>
          <w:sz w:val="24"/>
          <w:szCs w:val="24"/>
          <w:lang w:eastAsia="ru-RU"/>
        </w:rPr>
        <w:t>При проведении Аукциона в закрытой форме после публикации Заявки Заказчику в режиме реального времени становится доступной информация о дате и времени подачи Заявок на участие от приглашённых Участников.</w:t>
      </w:r>
    </w:p>
    <w:p w14:paraId="027F8F98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  <w:tab w:val="left" w:pos="1560"/>
        </w:tabs>
        <w:spacing w:before="60" w:after="60" w:line="240" w:lineRule="auto"/>
        <w:ind w:left="0"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bookmarkStart w:id="741" w:name="_Ref419970948"/>
      <w:r w:rsidRPr="006D315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 желанию Заказчика результаты Аукциона не публикуются в Открытой части Системы, но</w:t>
      </w:r>
      <w:r w:rsidRPr="006D3159">
        <w:rPr>
          <w:rFonts w:ascii="Times New Roman" w:eastAsia="Calibri" w:hAnsi="Times New Roman" w:cs="Times New Roman"/>
          <w:color w:val="000000" w:themeColor="text1"/>
          <w:sz w:val="24"/>
          <w:szCs w:val="24"/>
          <w:lang w:eastAsia="ru-RU"/>
        </w:rPr>
        <w:t xml:space="preserve"> доступны Заказчику и Участникам в Закрытой части Системы.</w:t>
      </w:r>
      <w:bookmarkEnd w:id="741"/>
      <w:r w:rsidRPr="006D3159">
        <w:rPr>
          <w:rFonts w:ascii="Times New Roman" w:eastAsia="Calibri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</w:p>
    <w:p w14:paraId="72B477BB" w14:textId="77777777" w:rsidR="00DA4F0D" w:rsidRPr="006D3159" w:rsidRDefault="00DA4F0D" w:rsidP="006769F4">
      <w:pPr>
        <w:numPr>
          <w:ilvl w:val="1"/>
          <w:numId w:val="131"/>
        </w:numPr>
        <w:tabs>
          <w:tab w:val="left" w:pos="0"/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Подведение итогов Аукциона.</w:t>
      </w:r>
    </w:p>
    <w:p w14:paraId="10624603" w14:textId="00EF0CC5" w:rsidR="00E333C4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Аукцион считается состоявшимся, если Оператором подтверждены Заявки на участие от двух и более Участников и подано хотя бы одно ценовое предложение</w:t>
      </w:r>
      <w:ins w:id="742" w:author="Саржанов Руслан Рамисович" w:date="2020-07-06T09:28:00Z">
        <w:r w:rsidR="00AE548E">
          <w:rPr>
            <w:rFonts w:ascii="Times New Roman" w:hAnsi="Times New Roman" w:cs="Times New Roman"/>
            <w:color w:val="000000" w:themeColor="text1"/>
            <w:sz w:val="24"/>
            <w:szCs w:val="24"/>
          </w:rPr>
          <w:t>,</w:t>
        </w:r>
      </w:ins>
      <w:ins w:id="743" w:author="Саржанов Руслан Рамисович" w:date="2020-04-16T20:01:00Z">
        <w:r w:rsidR="00E42106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или заявка </w:t>
        </w:r>
      </w:ins>
      <w:ins w:id="744" w:author="Саржанов Руслан Рамисович" w:date="2020-04-16T20:06:00Z">
        <w:r w:rsidR="00E42106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на участие </w:t>
        </w:r>
      </w:ins>
      <w:ins w:id="745" w:author="Саржанов Руслан Рамисович" w:date="2020-04-16T20:01:00Z">
        <w:r w:rsidR="00E42106">
          <w:rPr>
            <w:rFonts w:ascii="Times New Roman" w:hAnsi="Times New Roman" w:cs="Times New Roman"/>
            <w:color w:val="000000" w:themeColor="text1"/>
            <w:sz w:val="24"/>
            <w:szCs w:val="24"/>
          </w:rPr>
          <w:t>единственного Участника</w:t>
        </w:r>
      </w:ins>
      <w:ins w:id="746" w:author="Саржанов Руслан Рамисович" w:date="2020-04-16T20:02:00Z">
        <w:r w:rsidR="00E42106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содержит ценовое предложение</w:t>
        </w:r>
      </w:ins>
      <w:ins w:id="747" w:author="Саржанов Руслан Рамисович" w:date="2020-07-06T09:28:00Z">
        <w:r w:rsidR="00AE548E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(оферту)</w:t>
        </w:r>
      </w:ins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 Аукцион признается несостоявшимся в случае</w:t>
      </w:r>
      <w:r w:rsidR="00E333C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5249C0F" w14:textId="77777777" w:rsidR="00E333C4" w:rsidRPr="006D3159" w:rsidRDefault="00E333C4" w:rsidP="00CE5BE6">
      <w:pPr>
        <w:pStyle w:val="af1"/>
        <w:numPr>
          <w:ilvl w:val="0"/>
          <w:numId w:val="154"/>
        </w:numPr>
        <w:tabs>
          <w:tab w:val="left" w:pos="0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не подано ни одной заявки на участие;</w:t>
      </w:r>
    </w:p>
    <w:p w14:paraId="0883C36B" w14:textId="376578C6" w:rsidR="00E333C4" w:rsidRPr="006D3159" w:rsidRDefault="00DA4F0D" w:rsidP="00CE5BE6">
      <w:pPr>
        <w:pStyle w:val="af1"/>
        <w:numPr>
          <w:ilvl w:val="0"/>
          <w:numId w:val="154"/>
        </w:numPr>
        <w:tabs>
          <w:tab w:val="left" w:pos="0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Оператором подтверждена Заявка на участие только от одного Участника</w:t>
      </w:r>
      <w:ins w:id="748" w:author="Саржанов Руслан Рамисович" w:date="2020-04-16T20:02:00Z">
        <w:r w:rsidR="00E42106">
          <w:rPr>
            <w:rFonts w:ascii="Times New Roman" w:hAnsi="Times New Roman"/>
            <w:color w:val="000000" w:themeColor="text1"/>
            <w:sz w:val="24"/>
            <w:szCs w:val="24"/>
          </w:rPr>
          <w:t>, и она не содержит ценового предложения</w:t>
        </w:r>
      </w:ins>
      <w:r w:rsidR="00E333C4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41EC9CCA" w14:textId="77777777" w:rsidR="00DA4F0D" w:rsidRPr="006D3159" w:rsidRDefault="00DA4F0D" w:rsidP="00CE5BE6">
      <w:pPr>
        <w:pStyle w:val="af1"/>
        <w:numPr>
          <w:ilvl w:val="0"/>
          <w:numId w:val="154"/>
        </w:numPr>
        <w:tabs>
          <w:tab w:val="left" w:pos="0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течение одного часа с момента начала проведения Аукциона не подано ни одного ценового предложения.</w:t>
      </w:r>
    </w:p>
    <w:p w14:paraId="2D47BEB6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Время завершения Аукциона автоматически переносится (с момента подачи последнего ценового предложения) на установленный в Системе интервал времени, в течение которого Участники могут подавать новые ценовые предложения:</w:t>
      </w:r>
    </w:p>
    <w:p w14:paraId="346C10FA" w14:textId="77777777" w:rsidR="00DA4F0D" w:rsidRPr="006D3159" w:rsidRDefault="00DA4F0D" w:rsidP="00CE5BE6">
      <w:pPr>
        <w:pStyle w:val="af1"/>
        <w:numPr>
          <w:ilvl w:val="0"/>
          <w:numId w:val="153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за установленный в Системе интервал времени до окончания Аукциона подано хотя бы одно новое ценовое предложение;</w:t>
      </w:r>
    </w:p>
    <w:p w14:paraId="30D41DE3" w14:textId="77777777" w:rsidR="00DA4F0D" w:rsidRPr="006D3159" w:rsidRDefault="00DA4F0D" w:rsidP="00CE5BE6">
      <w:pPr>
        <w:pStyle w:val="af1"/>
        <w:numPr>
          <w:ilvl w:val="0"/>
          <w:numId w:val="153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в течение действия последующих интервалов времени, продливших Аукцион, подано новое ценовое предложение.</w:t>
      </w:r>
    </w:p>
    <w:p w14:paraId="548B69DA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Информация о завершении Аукциона размещается в Закрытой части Системы.</w:t>
      </w:r>
    </w:p>
    <w:p w14:paraId="0368A89D" w14:textId="77777777" w:rsidR="00DA4F0D" w:rsidRPr="006D3159" w:rsidRDefault="00B07C30" w:rsidP="00B07C30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однолотовом 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Аукцион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 и многолотовом Аукционе с режимом выбора Победителя «Победитель по Лоту» (п.15.2.26) Победителем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признается Участник, который предложил наибольшую цену Лота.</w:t>
      </w:r>
    </w:p>
    <w:p w14:paraId="61194F66" w14:textId="77777777" w:rsidR="00B07C30" w:rsidRPr="006D3159" w:rsidRDefault="00B07C30" w:rsidP="00200FA5">
      <w:pPr>
        <w:tabs>
          <w:tab w:val="left" w:pos="0"/>
        </w:tabs>
        <w:spacing w:before="60" w:after="6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многолотовом Аукционе с режимом выбора Победителя «Один Победитель» (п.15.2.26) Победителем признается Участник, который предложил наибольшую цену по процедуре в целом с учетом его Заявок по каждому Лоту.</w:t>
      </w:r>
    </w:p>
    <w:p w14:paraId="2307D705" w14:textId="77777777" w:rsidR="0046265D" w:rsidRPr="006D3159" w:rsidRDefault="0046265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После завершения Аукциона всем Участникам за исключением Победителя, Обеспечения (</w:t>
      </w:r>
      <w:r w:rsidR="009D237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Аукционе на продажу)</w:t>
      </w:r>
      <w:r w:rsidR="00DF03B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Задатк</w:t>
      </w:r>
      <w:r w:rsidR="0034466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DF03B5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(Голландский аукцион на продажу)</w:t>
      </w:r>
      <w:r w:rsidR="00DD68E8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D237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или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Депозиты</w:t>
      </w:r>
      <w:r w:rsidR="009D2371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(в Аукционе с использованием депозитов)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возвращаются на их Баланс в Системе.</w:t>
      </w:r>
      <w:r w:rsidR="001C5BB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ED0A1EB" w14:textId="77777777" w:rsidR="0046265D" w:rsidRPr="006D3159" w:rsidRDefault="00482906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Депозит Победителя Аукциона </w:t>
      </w:r>
      <w:r w:rsidR="001C5BB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 использованием депозитов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зачисляется в пользу</w:t>
      </w:r>
      <w:r w:rsidR="009E44DC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Оператора</w:t>
      </w:r>
      <w:r w:rsidR="006C7352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4E0C309" w14:textId="77777777" w:rsidR="00DA4F0D" w:rsidRPr="006D3159" w:rsidRDefault="00DA4F0D" w:rsidP="006769F4">
      <w:pPr>
        <w:numPr>
          <w:ilvl w:val="1"/>
          <w:numId w:val="131"/>
        </w:numPr>
        <w:tabs>
          <w:tab w:val="left" w:pos="0"/>
          <w:tab w:val="left" w:pos="126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Оформление Протокола Аукциона и размещение информации.</w:t>
      </w:r>
    </w:p>
    <w:p w14:paraId="5DA7041D" w14:textId="77777777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После завершения Аукциона автоматически формируется и публикуется в Закрытой части Системы Протокол Аукциона, в котором указано:</w:t>
      </w:r>
    </w:p>
    <w:p w14:paraId="6B55B030" w14:textId="77777777" w:rsidR="00DA4F0D" w:rsidRPr="006D3159" w:rsidRDefault="00DA4F0D" w:rsidP="00FF0BD9">
      <w:pPr>
        <w:pStyle w:val="af1"/>
        <w:numPr>
          <w:ilvl w:val="0"/>
          <w:numId w:val="89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место, дата, время проведения Аукциона;</w:t>
      </w:r>
    </w:p>
    <w:p w14:paraId="5155119B" w14:textId="77777777" w:rsidR="00DA4F0D" w:rsidRPr="006D3159" w:rsidRDefault="00DA4F0D" w:rsidP="00FF0BD9">
      <w:pPr>
        <w:pStyle w:val="af1"/>
        <w:numPr>
          <w:ilvl w:val="0"/>
          <w:numId w:val="89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начальная цена Лота;</w:t>
      </w:r>
    </w:p>
    <w:p w14:paraId="47913E00" w14:textId="77777777" w:rsidR="00DA4F0D" w:rsidRPr="006D3159" w:rsidRDefault="00DA4F0D" w:rsidP="00FF0BD9">
      <w:pPr>
        <w:pStyle w:val="af1"/>
        <w:numPr>
          <w:ilvl w:val="0"/>
          <w:numId w:val="89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ценовое предложение и наименование Победителя</w:t>
      </w:r>
      <w:r w:rsidR="008E67FE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2A0465E9" w14:textId="77777777" w:rsidR="008E67FE" w:rsidRPr="006D3159" w:rsidRDefault="008E67FE" w:rsidP="00FF0BD9">
      <w:pPr>
        <w:pStyle w:val="af1"/>
        <w:numPr>
          <w:ilvl w:val="0"/>
          <w:numId w:val="89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ценовое предложение и наименование Участника, подавшего предпоследнее предложение по цене.</w:t>
      </w:r>
    </w:p>
    <w:p w14:paraId="05C6624E" w14:textId="60E0B0B5" w:rsidR="00DA4F0D" w:rsidRPr="006D3159" w:rsidRDefault="00DA4F0D" w:rsidP="006769F4">
      <w:pPr>
        <w:numPr>
          <w:ilvl w:val="2"/>
          <w:numId w:val="131"/>
        </w:numPr>
        <w:tabs>
          <w:tab w:val="left" w:pos="0"/>
        </w:tabs>
        <w:spacing w:before="60" w:after="60" w:line="24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течение 1 (одного) часа с момента завершения Аукциона, если это не противоречит п. </w:t>
      </w:r>
      <w:r w:rsidR="008032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8032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_Ref419970948 \r \h </w:instrText>
      </w:r>
      <w:r w:rsidR="00822B0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\* MERGEFORMAT </w:instrText>
      </w:r>
      <w:r w:rsidR="00803216" w:rsidRPr="006D3159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="008032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 w:cs="Times New Roman"/>
          <w:color w:val="000000" w:themeColor="text1"/>
          <w:sz w:val="24"/>
          <w:szCs w:val="24"/>
        </w:rPr>
        <w:t>16.1.13</w:t>
      </w:r>
      <w:r w:rsidR="008032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80321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Правил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на сайте в Открытой части Системы размещается:</w:t>
      </w:r>
    </w:p>
    <w:p w14:paraId="26B608D4" w14:textId="77777777" w:rsidR="00DA4F0D" w:rsidRPr="00D610F2" w:rsidRDefault="00DA4F0D" w:rsidP="00CE5BE6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наименование Заказчика;</w:t>
      </w:r>
    </w:p>
    <w:p w14:paraId="307D733A" w14:textId="77777777" w:rsidR="00DA4F0D" w:rsidRPr="00D610F2" w:rsidRDefault="00DA4F0D" w:rsidP="00CE5BE6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место, дата, время проведения Аукциона;</w:t>
      </w:r>
    </w:p>
    <w:p w14:paraId="57BA331D" w14:textId="77777777" w:rsidR="00DA4F0D" w:rsidRPr="00D610F2" w:rsidRDefault="00DA4F0D" w:rsidP="00CE5BE6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информация о начальной цене Лота;</w:t>
      </w:r>
    </w:p>
    <w:p w14:paraId="1D47BE79" w14:textId="77777777" w:rsidR="00DA4F0D" w:rsidRPr="006D3159" w:rsidRDefault="00DA4F0D" w:rsidP="00CE5BE6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информация о ценовом предложении и наименовании Победителя.</w:t>
      </w:r>
    </w:p>
    <w:p w14:paraId="6462E0C0" w14:textId="77777777" w:rsidR="00964908" w:rsidRPr="006D3159" w:rsidRDefault="0050373F" w:rsidP="00C62813">
      <w:pPr>
        <w:pStyle w:val="1"/>
        <w:numPr>
          <w:ilvl w:val="0"/>
          <w:numId w:val="0"/>
        </w:numPr>
        <w:spacing w:before="100" w:beforeAutospacing="1"/>
        <w:ind w:left="1418" w:hanging="709"/>
        <w:jc w:val="center"/>
        <w:rPr>
          <w:rFonts w:ascii="Times New Roman" w:hAnsi="Times New Roman"/>
          <w:color w:val="000000" w:themeColor="text1"/>
        </w:rPr>
      </w:pPr>
      <w:bookmarkStart w:id="749" w:name="_Toc44944879"/>
      <w:r w:rsidRPr="006D3159">
        <w:rPr>
          <w:rFonts w:ascii="Times New Roman" w:hAnsi="Times New Roman"/>
          <w:color w:val="000000" w:themeColor="text1"/>
        </w:rPr>
        <w:t>1</w:t>
      </w:r>
      <w:r w:rsidR="00452ADC" w:rsidRPr="006D3159">
        <w:rPr>
          <w:rFonts w:ascii="Times New Roman" w:hAnsi="Times New Roman"/>
          <w:color w:val="000000" w:themeColor="text1"/>
        </w:rPr>
        <w:t>7</w:t>
      </w:r>
      <w:r w:rsidRPr="006D3159">
        <w:rPr>
          <w:rFonts w:ascii="Times New Roman" w:hAnsi="Times New Roman"/>
          <w:color w:val="000000" w:themeColor="text1"/>
        </w:rPr>
        <w:t xml:space="preserve">. </w:t>
      </w:r>
      <w:r w:rsidR="00964908" w:rsidRPr="006D3159">
        <w:rPr>
          <w:rFonts w:ascii="Times New Roman" w:hAnsi="Times New Roman"/>
          <w:color w:val="000000" w:themeColor="text1"/>
        </w:rPr>
        <w:t>Аукцион с использованием депозитов в Секторе Реализации активов и имущества</w:t>
      </w:r>
      <w:bookmarkEnd w:id="749"/>
    </w:p>
    <w:p w14:paraId="405519D0" w14:textId="77777777" w:rsidR="00DC2796" w:rsidRPr="006D3159" w:rsidRDefault="0003341D" w:rsidP="00200FA5">
      <w:pPr>
        <w:pStyle w:val="af1"/>
        <w:numPr>
          <w:ilvl w:val="1"/>
          <w:numId w:val="132"/>
        </w:numPr>
        <w:tabs>
          <w:tab w:val="left" w:pos="1418"/>
          <w:tab w:val="left" w:pos="1701"/>
        </w:tabs>
        <w:spacing w:before="60" w:after="12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750" w:name="_Ref449088190"/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Процедура проведения Аукциона с использованием депозитов регулируется в порядке, предусмотренном разделом 1</w:t>
      </w:r>
      <w:r w:rsidR="00452ADC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6</w:t>
      </w:r>
      <w:r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 xml:space="preserve"> Правил</w:t>
      </w:r>
      <w:r w:rsidR="00DC2796" w:rsidRPr="006D3159">
        <w:rPr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.</w:t>
      </w:r>
      <w:bookmarkEnd w:id="750"/>
    </w:p>
    <w:p w14:paraId="1BCC2844" w14:textId="77777777" w:rsidR="00692DA9" w:rsidRPr="006D3159" w:rsidRDefault="00692DA9" w:rsidP="00450135">
      <w:pPr>
        <w:pStyle w:val="1"/>
        <w:numPr>
          <w:ilvl w:val="0"/>
          <w:numId w:val="132"/>
        </w:numPr>
        <w:spacing w:before="100" w:beforeAutospacing="1"/>
        <w:jc w:val="center"/>
        <w:rPr>
          <w:rFonts w:ascii="Times New Roman" w:hAnsi="Times New Roman"/>
          <w:color w:val="000000" w:themeColor="text1"/>
        </w:rPr>
      </w:pPr>
      <w:bookmarkStart w:id="751" w:name="_Toc535831270"/>
      <w:bookmarkStart w:id="752" w:name="_Toc535850615"/>
      <w:bookmarkStart w:id="753" w:name="_Toc44944880"/>
      <w:bookmarkEnd w:id="751"/>
      <w:bookmarkEnd w:id="752"/>
      <w:r w:rsidRPr="006D3159">
        <w:rPr>
          <w:rFonts w:ascii="Times New Roman" w:hAnsi="Times New Roman"/>
          <w:color w:val="000000" w:themeColor="text1"/>
        </w:rPr>
        <w:t>Голландский аукцион на продажу в Секторе Реализации активов и имущества</w:t>
      </w:r>
      <w:bookmarkEnd w:id="753"/>
    </w:p>
    <w:p w14:paraId="02317B2B" w14:textId="77777777" w:rsidR="00A62DF4" w:rsidRPr="006D3159" w:rsidRDefault="00A62DF4" w:rsidP="004C513C">
      <w:pPr>
        <w:pStyle w:val="af1"/>
        <w:numPr>
          <w:ilvl w:val="1"/>
          <w:numId w:val="142"/>
        </w:numPr>
        <w:tabs>
          <w:tab w:val="left" w:pos="993"/>
          <w:tab w:val="left" w:pos="1260"/>
        </w:tabs>
        <w:spacing w:before="60" w:after="60"/>
        <w:ind w:left="0" w:firstLine="709"/>
        <w:contextualSpacing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Общие положения о проведении Голландского аукциона на продажу</w:t>
      </w:r>
    </w:p>
    <w:p w14:paraId="3F4ED885" w14:textId="77777777" w:rsidR="00A62DF4" w:rsidRPr="006D3159" w:rsidRDefault="00A62DF4" w:rsidP="004C513C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418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Голландский аукцион на продажу (далее – Аукцион) проводится только по одному Лоту. При этом Лот должен включать полное количество товаров</w:t>
      </w:r>
      <w:r w:rsidR="008C3B4A" w:rsidRPr="006D3159">
        <w:rPr>
          <w:rFonts w:ascii="Times New Roman" w:hAnsi="Times New Roman"/>
          <w:color w:val="000000" w:themeColor="text1"/>
          <w:sz w:val="24"/>
          <w:szCs w:val="24"/>
        </w:rPr>
        <w:t>, работ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услуг, которое Победитель должен будет купить у Заказчика Аукциона.  </w:t>
      </w:r>
    </w:p>
    <w:p w14:paraId="4ED52D20" w14:textId="77777777" w:rsidR="00A62DF4" w:rsidRPr="006D3159" w:rsidRDefault="00A62DF4" w:rsidP="004C513C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418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Одновременно в Системе может проводиться неограниченное количество Аукционов.</w:t>
      </w:r>
    </w:p>
    <w:p w14:paraId="6331080E" w14:textId="77777777" w:rsidR="00A62DF4" w:rsidRPr="006D3159" w:rsidRDefault="00A62DF4" w:rsidP="004C513C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418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Начало проведения Аукциона и время поступления ценовых предложений Участников определяется по времени Системы. </w:t>
      </w:r>
    </w:p>
    <w:p w14:paraId="6B0EDC59" w14:textId="77777777" w:rsidR="00A62DF4" w:rsidRPr="006D3159" w:rsidRDefault="00A62DF4" w:rsidP="004C513C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418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извещении о проведении Аукциона в Открытой части Системы указывается:</w:t>
      </w:r>
    </w:p>
    <w:p w14:paraId="34282550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наименование Заказчика;</w:t>
      </w:r>
    </w:p>
    <w:p w14:paraId="032C45F5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дата</w:t>
      </w:r>
      <w:r w:rsidR="00542323" w:rsidRPr="006D3159">
        <w:rPr>
          <w:rFonts w:ascii="Times New Roman" w:hAnsi="Times New Roman"/>
          <w:color w:val="000000" w:themeColor="text1"/>
          <w:sz w:val="24"/>
          <w:szCs w:val="24"/>
        </w:rPr>
        <w:t>, время, место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проведения Аукциона;</w:t>
      </w:r>
    </w:p>
    <w:p w14:paraId="54847DF4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предмет </w:t>
      </w:r>
      <w:r w:rsidR="00542323" w:rsidRPr="006D3159">
        <w:rPr>
          <w:rFonts w:ascii="Times New Roman" w:hAnsi="Times New Roman"/>
          <w:color w:val="000000" w:themeColor="text1"/>
          <w:sz w:val="24"/>
          <w:szCs w:val="24"/>
        </w:rPr>
        <w:t>торгов, существующие обременения продаваемого имущества;</w:t>
      </w:r>
    </w:p>
    <w:p w14:paraId="79E0CB16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начальная</w:t>
      </w:r>
      <w:r w:rsidR="00DF03B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(стартовая)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цена Лота;</w:t>
      </w:r>
    </w:p>
    <w:p w14:paraId="3FDC0CD8" w14:textId="77777777" w:rsidR="00542323" w:rsidRPr="006D3159" w:rsidRDefault="00542323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указание на электронную форму торгов и порядке их проведения;</w:t>
      </w:r>
    </w:p>
    <w:p w14:paraId="77E58C10" w14:textId="77777777" w:rsidR="00A62DF4" w:rsidRPr="006D3159" w:rsidRDefault="00F238DD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размер О</w:t>
      </w:r>
      <w:r w:rsidR="00A62DF4" w:rsidRPr="006D3159">
        <w:rPr>
          <w:rFonts w:ascii="Times New Roman" w:hAnsi="Times New Roman"/>
          <w:color w:val="000000" w:themeColor="text1"/>
          <w:sz w:val="24"/>
          <w:szCs w:val="24"/>
        </w:rPr>
        <w:t>беспечения (задатка)</w:t>
      </w:r>
      <w:r w:rsidR="0015420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Участника</w:t>
      </w:r>
      <w:r w:rsidR="00A62DF4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3C3B3A99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проект Контракта</w:t>
      </w:r>
      <w:r w:rsidR="008C3B4A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743D1EE" w14:textId="77777777" w:rsidR="00A62DF4" w:rsidRPr="006D3159" w:rsidRDefault="007662B5" w:rsidP="004C513C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418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Аукцион проводится путем </w:t>
      </w:r>
      <w:r w:rsidR="00A514FB" w:rsidRPr="006D3159">
        <w:rPr>
          <w:rFonts w:ascii="Times New Roman" w:hAnsi="Times New Roman"/>
          <w:color w:val="000000" w:themeColor="text1"/>
          <w:sz w:val="24"/>
          <w:szCs w:val="24"/>
        </w:rPr>
        <w:t>по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нижения начальной</w:t>
      </w:r>
      <w:r w:rsidR="00DF03B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(стартовой)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цены. Если Заказчиком выбран параметр «Отсрочка фиксации сделки», после первого предложения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Участника,</w:t>
      </w:r>
      <w:r w:rsidR="00AC6BB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которая является офертой,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предоставляется возможность </w:t>
      </w:r>
      <w:r w:rsidR="00A514F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Участникам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повышения цен. Понижение и повышение осуществляется на величину, равную «шагу торгов».</w:t>
      </w:r>
      <w:r w:rsidR="00A62DF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FD962D8" w14:textId="77777777" w:rsidR="00A62DF4" w:rsidRPr="006D3159" w:rsidRDefault="00A62DF4" w:rsidP="004C513C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418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«Шаг торгов» на понижение цены Лота и интервал времени пошагового изменения цены Лота автоматически определяется Системой на основании указанной Заказчиком начальной</w:t>
      </w:r>
      <w:r w:rsidR="00DF03B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(стартовой)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цены Лота и стоп-цены Лота (минимальный уровень цены продажи Лота, ниже которого цена в Аукционе не снижается).</w:t>
      </w:r>
    </w:p>
    <w:p w14:paraId="21B1A19B" w14:textId="77777777" w:rsidR="00A62DF4" w:rsidRPr="006D3159" w:rsidRDefault="00A62DF4" w:rsidP="004C513C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418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Система автоматически рассчитывает время, в течение которого происходит снижение от </w:t>
      </w:r>
      <w:r w:rsidR="00DF03B5" w:rsidRPr="006D3159">
        <w:rPr>
          <w:rFonts w:ascii="Times New Roman" w:hAnsi="Times New Roman"/>
          <w:color w:val="000000" w:themeColor="text1"/>
          <w:sz w:val="24"/>
          <w:szCs w:val="24"/>
        </w:rPr>
        <w:t>начальной (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стартовой</w:t>
      </w:r>
      <w:r w:rsidR="006D6184" w:rsidRPr="006D3159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цены до стоп-цены (в определенном интервале времени).</w:t>
      </w:r>
    </w:p>
    <w:p w14:paraId="3691866F" w14:textId="26E7EF84" w:rsidR="00A62DF4" w:rsidRPr="006D3159" w:rsidRDefault="00A62DF4" w:rsidP="004C513C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418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случае, если Заказчиком определен параметр «Подача Участником цены на покупку до торгов», то Участник обязан при подаче заявки на участии в Аукционе указать цену покупки Лота</w:t>
      </w:r>
      <w:r w:rsidR="00AC6BBE" w:rsidRPr="006D3159">
        <w:rPr>
          <w:rFonts w:ascii="Times New Roman" w:hAnsi="Times New Roman"/>
          <w:color w:val="000000" w:themeColor="text1"/>
          <w:sz w:val="24"/>
          <w:szCs w:val="24"/>
        </w:rPr>
        <w:t>, которая является офертой.</w:t>
      </w:r>
      <w:r w:rsidR="00E30A2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7DF22F9" w14:textId="77777777" w:rsidR="00A62DF4" w:rsidRPr="006D3159" w:rsidRDefault="00A62DF4" w:rsidP="004C513C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418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После начала Аукциона (торгов на понижение) участник может подать или изменить (в случае если цена на покупку была уже подана до начала торгов) свою цену покупки</w:t>
      </w:r>
      <w:r w:rsidR="00AC6BBE" w:rsidRPr="006D3159">
        <w:rPr>
          <w:rFonts w:ascii="Times New Roman" w:hAnsi="Times New Roman"/>
          <w:color w:val="000000" w:themeColor="text1"/>
          <w:sz w:val="24"/>
          <w:szCs w:val="24"/>
        </w:rPr>
        <w:t>, которая является офертой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4D6B59" w14:textId="77777777" w:rsidR="00A62DF4" w:rsidRPr="006D3159" w:rsidRDefault="00A62DF4" w:rsidP="00DF03B5">
      <w:pPr>
        <w:pStyle w:val="af1"/>
        <w:numPr>
          <w:ilvl w:val="2"/>
          <w:numId w:val="143"/>
        </w:numPr>
        <w:tabs>
          <w:tab w:val="left" w:pos="0"/>
          <w:tab w:val="left" w:pos="1276"/>
          <w:tab w:val="left" w:pos="1560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Электронная сделка совершается, если цена покупки превышает </w:t>
      </w:r>
      <w:r w:rsidR="006A0ED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текущую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цену на продажу или </w:t>
      </w:r>
      <w:r w:rsidR="006A0ED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текущая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цена на продажу в ходе снижения станет равной или ниже поданной цены на покупку. При этом сделка всегда заключается по наибольшей цене.</w:t>
      </w:r>
    </w:p>
    <w:p w14:paraId="331BF459" w14:textId="77777777" w:rsidR="00A62DF4" w:rsidRPr="006D3159" w:rsidRDefault="00A62DF4" w:rsidP="00DF03B5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276"/>
          <w:tab w:val="left" w:pos="1418"/>
          <w:tab w:val="left" w:pos="1560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 если Заказчиком для Аукциона определен параметр «Отсрочка фиксации сделки», то электронная сделка не совершается сразу автоматически, при этом запускается таймер отсрочки сделки, в течение которого участники могут сделать шаг на повышение цены отсроченной сделки.</w:t>
      </w:r>
    </w:p>
    <w:p w14:paraId="5279CAF4" w14:textId="77777777" w:rsidR="00A62DF4" w:rsidRPr="006D3159" w:rsidRDefault="00A62DF4" w:rsidP="009666D2">
      <w:pPr>
        <w:tabs>
          <w:tab w:val="left" w:pos="0"/>
          <w:tab w:val="left" w:pos="993"/>
        </w:tabs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При запуске таймера отсрочки сделки время завершения Аукциона автоматически переносится (с момента подачи последнего ценового предложения) на установленный в Системе интервал времени, в течение которого Участники могут подавать новые ценовые предложения, если в течение действия последующих интервалов времени, продливших Аукцион, подано новое ценовое предложение.</w:t>
      </w:r>
    </w:p>
    <w:p w14:paraId="256BDD91" w14:textId="77777777" w:rsidR="00A62DF4" w:rsidRPr="006D3159" w:rsidRDefault="00A62DF4" w:rsidP="00DF03B5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701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Шаг повышения цены сделки определяется Заказчиком при создании заявки на проведение Голландского аукциона на продажу и рассчитывается как процентная величина от размера шага торгов на понижение цены Лота.</w:t>
      </w:r>
    </w:p>
    <w:p w14:paraId="361FBEDF" w14:textId="77777777" w:rsidR="00A62DF4" w:rsidRPr="006D3159" w:rsidRDefault="00A62DF4" w:rsidP="00DF03B5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701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Во время проведения торгов на повышение Участник может изменять своё ценовое предложение в сторону повышения.</w:t>
      </w:r>
    </w:p>
    <w:p w14:paraId="7AEA3784" w14:textId="77777777" w:rsidR="00A62DF4" w:rsidRPr="006D3159" w:rsidRDefault="00A62DF4" w:rsidP="00DF03B5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701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Ценовое предложение Участника</w:t>
      </w:r>
      <w:r w:rsidR="00AC6BB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является офертой 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фиксируется с точностью до 0,01 (одной сотой) единицы валюты Аукциона.</w:t>
      </w:r>
    </w:p>
    <w:p w14:paraId="0660C03D" w14:textId="77777777" w:rsidR="00A62DF4" w:rsidRPr="006D3159" w:rsidRDefault="00A62DF4" w:rsidP="00DF03B5">
      <w:pPr>
        <w:pStyle w:val="af1"/>
        <w:numPr>
          <w:ilvl w:val="2"/>
          <w:numId w:val="143"/>
        </w:numPr>
        <w:tabs>
          <w:tab w:val="left" w:pos="0"/>
          <w:tab w:val="left" w:pos="993"/>
          <w:tab w:val="left" w:pos="1701"/>
        </w:tabs>
        <w:spacing w:before="60" w:after="60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Участник не может сделать более одного «шага повышения цены Лота» подряд.</w:t>
      </w:r>
    </w:p>
    <w:p w14:paraId="48BB8C3F" w14:textId="77777777" w:rsidR="00723D1F" w:rsidRPr="006D3159" w:rsidRDefault="00723D1F" w:rsidP="00A50002">
      <w:pPr>
        <w:pStyle w:val="af1"/>
        <w:numPr>
          <w:ilvl w:val="2"/>
          <w:numId w:val="143"/>
        </w:numPr>
        <w:tabs>
          <w:tab w:val="left" w:pos="0"/>
          <w:tab w:val="left" w:pos="1276"/>
          <w:tab w:val="left" w:pos="170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Голландский аукцион может проводиться с </w:t>
      </w:r>
      <w:r w:rsidR="0095485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Допуском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к участию в Торгах, котор</w:t>
      </w:r>
      <w:r w:rsidR="00954858" w:rsidRPr="006D3159">
        <w:rPr>
          <w:rFonts w:ascii="Times New Roman" w:hAnsi="Times New Roman"/>
          <w:color w:val="000000" w:themeColor="text1"/>
          <w:sz w:val="24"/>
          <w:szCs w:val="24"/>
        </w:rPr>
        <w:t>ый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54858" w:rsidRPr="006D3159">
        <w:rPr>
          <w:rFonts w:ascii="Times New Roman" w:hAnsi="Times New Roman"/>
          <w:color w:val="000000" w:themeColor="text1"/>
          <w:sz w:val="24"/>
          <w:szCs w:val="24"/>
        </w:rPr>
        <w:t>осуществляе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тся Заказчиком</w:t>
      </w:r>
    </w:p>
    <w:p w14:paraId="5E002D8B" w14:textId="77777777" w:rsidR="00954858" w:rsidRPr="006D3159" w:rsidRDefault="00954858" w:rsidP="00A50002">
      <w:pPr>
        <w:pStyle w:val="af1"/>
        <w:numPr>
          <w:ilvl w:val="2"/>
          <w:numId w:val="143"/>
        </w:numPr>
        <w:tabs>
          <w:tab w:val="left" w:pos="1701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 Голландскому аукциону с Допуском </w:t>
      </w:r>
      <w:r w:rsidR="009B7B1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к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участи</w:t>
      </w:r>
      <w:r w:rsidR="009B7B18" w:rsidRPr="006D3159">
        <w:rPr>
          <w:rFonts w:ascii="Times New Roman" w:hAnsi="Times New Roman"/>
          <w:color w:val="000000" w:themeColor="text1"/>
          <w:sz w:val="24"/>
          <w:szCs w:val="24"/>
        </w:rPr>
        <w:t>ю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Торгах допускается Претендент, получивший подтверждение от Заказчика о соответствии его дополнительным требованиям.</w:t>
      </w:r>
    </w:p>
    <w:p w14:paraId="47E01379" w14:textId="77777777" w:rsidR="00723D1F" w:rsidRPr="006D3159" w:rsidRDefault="00723D1F" w:rsidP="00A50002">
      <w:pPr>
        <w:pStyle w:val="af1"/>
        <w:tabs>
          <w:tab w:val="left" w:pos="0"/>
          <w:tab w:val="left" w:pos="993"/>
          <w:tab w:val="left" w:pos="1701"/>
        </w:tabs>
        <w:spacing w:before="60" w:after="60"/>
        <w:ind w:left="709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A57EAF6" w14:textId="77777777" w:rsidR="00A62DF4" w:rsidRPr="006D3159" w:rsidRDefault="00A62DF4" w:rsidP="004C513C">
      <w:pPr>
        <w:pStyle w:val="af1"/>
        <w:numPr>
          <w:ilvl w:val="1"/>
          <w:numId w:val="143"/>
        </w:numPr>
        <w:tabs>
          <w:tab w:val="left" w:pos="0"/>
          <w:tab w:val="left" w:pos="993"/>
          <w:tab w:val="left" w:pos="1260"/>
        </w:tabs>
        <w:spacing w:before="60" w:after="60"/>
        <w:ind w:left="0" w:firstLine="709"/>
        <w:contextualSpacing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Подведение итогов Аукциона.</w:t>
      </w:r>
    </w:p>
    <w:p w14:paraId="19DDCFB0" w14:textId="6DC99DA8" w:rsidR="00A62DF4" w:rsidRPr="006D3159" w:rsidRDefault="00A62DF4" w:rsidP="004C513C">
      <w:pPr>
        <w:numPr>
          <w:ilvl w:val="2"/>
          <w:numId w:val="143"/>
        </w:numPr>
        <w:tabs>
          <w:tab w:val="left" w:pos="0"/>
          <w:tab w:val="left" w:pos="993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Аукцион считается состоявшимся, если Оператором подтверждены Заявки на участие от двух и более Участников и </w:t>
      </w:r>
      <w:r w:rsidR="00D52A9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подано хотя бы одно ценовое предложение не ниже стоп</w:t>
      </w:r>
      <w:r w:rsidR="00D52A9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noBreakHyphen/>
        <w:t>цены Лота</w:t>
      </w:r>
      <w:ins w:id="754" w:author="Саржанов Руслан Рамисович" w:date="2020-04-16T20:06:00Z">
        <w:r w:rsidR="00E42106">
          <w:rPr>
            <w:rFonts w:ascii="Times New Roman" w:hAnsi="Times New Roman" w:cs="Times New Roman"/>
            <w:color w:val="000000" w:themeColor="text1"/>
            <w:sz w:val="24"/>
            <w:szCs w:val="24"/>
          </w:rPr>
          <w:t>, или заявка единственного Участника содержит ценовое предложение</w:t>
        </w:r>
      </w:ins>
      <w:ins w:id="755" w:author="Саржанов Руслан Рамисович" w:date="2020-07-06T09:29:00Z">
        <w:r w:rsidR="00AE548E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(оферту)</w:t>
        </w:r>
      </w:ins>
      <w:ins w:id="756" w:author="Саржанов Руслан Рамисович" w:date="2020-04-16T20:06:00Z">
        <w:r w:rsidR="00E42106" w:rsidRPr="006D3159">
          <w:rPr>
            <w:rFonts w:ascii="Times New Roman" w:hAnsi="Times New Roman" w:cs="Times New Roman"/>
            <w:color w:val="000000" w:themeColor="text1"/>
            <w:sz w:val="24"/>
            <w:szCs w:val="24"/>
          </w:rPr>
          <w:t>.</w:t>
        </w:r>
      </w:ins>
      <w:del w:id="757" w:author="Саржанов Руслан Рамисович" w:date="2020-04-16T20:06:00Z">
        <w:r w:rsidRPr="006D3159" w:rsidDel="00E42106">
          <w:rPr>
            <w:rFonts w:ascii="Times New Roman" w:hAnsi="Times New Roman" w:cs="Times New Roman"/>
            <w:color w:val="000000" w:themeColor="text1"/>
            <w:sz w:val="24"/>
            <w:szCs w:val="24"/>
          </w:rPr>
          <w:delText>.</w:delText>
        </w:r>
      </w:del>
    </w:p>
    <w:p w14:paraId="6D755133" w14:textId="77777777" w:rsidR="00A62DF4" w:rsidRPr="006D3159" w:rsidRDefault="00A62DF4" w:rsidP="004C513C">
      <w:pPr>
        <w:numPr>
          <w:ilvl w:val="2"/>
          <w:numId w:val="143"/>
        </w:numPr>
        <w:tabs>
          <w:tab w:val="left" w:pos="0"/>
          <w:tab w:val="left" w:pos="993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Аукцион признается несостоявшимся в случае:</w:t>
      </w:r>
    </w:p>
    <w:p w14:paraId="48B90F8E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не подано ни одной заявки на участие;</w:t>
      </w:r>
    </w:p>
    <w:p w14:paraId="7E96A881" w14:textId="71368F23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Оператором подтверждена Заявка на участие только от одного Участника</w:t>
      </w:r>
      <w:ins w:id="758" w:author="Саржанов Руслан Рамисович" w:date="2020-04-16T20:06:00Z">
        <w:r w:rsidR="00E42106">
          <w:rPr>
            <w:rFonts w:ascii="Times New Roman" w:hAnsi="Times New Roman"/>
            <w:color w:val="000000" w:themeColor="text1"/>
            <w:sz w:val="24"/>
            <w:szCs w:val="24"/>
          </w:rPr>
          <w:t>, и она не содержит ценового предложения</w:t>
        </w:r>
      </w:ins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74CB489B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с момента начала проведения Аукциона не подано ни одного ценового предложения</w:t>
      </w:r>
      <w:r w:rsidR="00D52A9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снижение достигло стоп-цены Лота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AD6A4E" w14:textId="77777777" w:rsidR="00A62DF4" w:rsidRPr="006D3159" w:rsidRDefault="00A62DF4" w:rsidP="004C513C">
      <w:pPr>
        <w:numPr>
          <w:ilvl w:val="2"/>
          <w:numId w:val="143"/>
        </w:numPr>
        <w:tabs>
          <w:tab w:val="left" w:pos="0"/>
          <w:tab w:val="left" w:pos="993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Информация о завершении Аукциона размещается в Закрытой части Системы.</w:t>
      </w:r>
    </w:p>
    <w:p w14:paraId="58D3FFE3" w14:textId="77777777" w:rsidR="00A62DF4" w:rsidRPr="006D3159" w:rsidRDefault="00A62DF4" w:rsidP="004C513C">
      <w:pPr>
        <w:numPr>
          <w:ilvl w:val="2"/>
          <w:numId w:val="143"/>
        </w:numPr>
        <w:tabs>
          <w:tab w:val="left" w:pos="0"/>
          <w:tab w:val="left" w:pos="993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Победителем Аукциона признается Участник, который предложил наибольшую цену Лота.</w:t>
      </w:r>
    </w:p>
    <w:p w14:paraId="580C813A" w14:textId="77777777" w:rsidR="00A62DF4" w:rsidRPr="006D3159" w:rsidRDefault="00A62DF4" w:rsidP="004C513C">
      <w:pPr>
        <w:numPr>
          <w:ilvl w:val="1"/>
          <w:numId w:val="143"/>
        </w:numPr>
        <w:tabs>
          <w:tab w:val="left" w:pos="0"/>
          <w:tab w:val="left" w:pos="993"/>
          <w:tab w:val="left" w:pos="1260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Оформление Протокола Аукциона и размещение информации.</w:t>
      </w:r>
    </w:p>
    <w:p w14:paraId="72C67F22" w14:textId="77777777" w:rsidR="00A62DF4" w:rsidRPr="006D3159" w:rsidRDefault="00A62DF4" w:rsidP="004C513C">
      <w:pPr>
        <w:numPr>
          <w:ilvl w:val="2"/>
          <w:numId w:val="143"/>
        </w:numPr>
        <w:tabs>
          <w:tab w:val="left" w:pos="0"/>
          <w:tab w:val="left" w:pos="993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После завершения Аукциона автоматически формируется и публикуется в Закрытой части Системы Протокол Аукциона, в котором указано:</w:t>
      </w:r>
    </w:p>
    <w:p w14:paraId="44083F3A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место, дата, время проведения Аукциона;</w:t>
      </w:r>
    </w:p>
    <w:p w14:paraId="0B6E61ED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начальная</w:t>
      </w:r>
      <w:r w:rsidR="006D618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(стартовая)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цена Лота;</w:t>
      </w:r>
    </w:p>
    <w:p w14:paraId="24AF6A03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ценовое предложение и наименование Победителя.</w:t>
      </w:r>
    </w:p>
    <w:p w14:paraId="7882AF4E" w14:textId="77777777" w:rsidR="00A62DF4" w:rsidRPr="006D3159" w:rsidRDefault="00A62DF4" w:rsidP="004C513C">
      <w:pPr>
        <w:numPr>
          <w:ilvl w:val="2"/>
          <w:numId w:val="143"/>
        </w:numPr>
        <w:tabs>
          <w:tab w:val="left" w:pos="0"/>
          <w:tab w:val="left" w:pos="993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 момента завершения Аукциона, на сайте в Открытой части Системы размещается:</w:t>
      </w:r>
    </w:p>
    <w:p w14:paraId="488C48B5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наименование Заказчика;</w:t>
      </w:r>
    </w:p>
    <w:p w14:paraId="48CE2DE2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место, дата, время проведения Аукциона;</w:t>
      </w:r>
    </w:p>
    <w:p w14:paraId="28C300AF" w14:textId="77777777" w:rsidR="00A62DF4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информация о начальной</w:t>
      </w:r>
      <w:r w:rsidR="006D618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(стартовой)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цене Лота;</w:t>
      </w:r>
    </w:p>
    <w:p w14:paraId="5BFDFB49" w14:textId="77777777" w:rsidR="0003341D" w:rsidRPr="006D3159" w:rsidRDefault="00A62DF4" w:rsidP="009666D2">
      <w:pPr>
        <w:pStyle w:val="af1"/>
        <w:numPr>
          <w:ilvl w:val="0"/>
          <w:numId w:val="152"/>
        </w:numPr>
        <w:tabs>
          <w:tab w:val="left" w:pos="0"/>
          <w:tab w:val="left" w:pos="993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информация о ценовом предложении и наименовании Победителя.  </w:t>
      </w:r>
    </w:p>
    <w:p w14:paraId="399E04D3" w14:textId="77777777" w:rsidR="00084ACD" w:rsidRPr="006D3159" w:rsidRDefault="00084ACD" w:rsidP="00200FA5">
      <w:pPr>
        <w:pStyle w:val="1"/>
        <w:numPr>
          <w:ilvl w:val="0"/>
          <w:numId w:val="143"/>
        </w:numPr>
        <w:spacing w:before="100" w:beforeAutospacing="1"/>
        <w:ind w:left="658" w:hanging="374"/>
        <w:rPr>
          <w:rFonts w:ascii="Times New Roman" w:hAnsi="Times New Roman"/>
          <w:color w:val="000000" w:themeColor="text1"/>
        </w:rPr>
      </w:pPr>
      <w:bookmarkStart w:id="759" w:name="_Toc44944881"/>
      <w:r w:rsidRPr="006D3159">
        <w:rPr>
          <w:rFonts w:ascii="Times New Roman" w:hAnsi="Times New Roman"/>
          <w:color w:val="000000" w:themeColor="text1"/>
        </w:rPr>
        <w:t>Объявление о продаже в Секторе Реализации активов и имущества</w:t>
      </w:r>
      <w:bookmarkEnd w:id="759"/>
    </w:p>
    <w:p w14:paraId="7E2BDC4E" w14:textId="77777777" w:rsidR="00084ACD" w:rsidRPr="006D3159" w:rsidRDefault="001A2B97" w:rsidP="00200FA5">
      <w:pPr>
        <w:pStyle w:val="af1"/>
        <w:tabs>
          <w:tab w:val="left" w:pos="1276"/>
        </w:tabs>
        <w:spacing w:before="60" w:after="60"/>
        <w:ind w:left="709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 xml:space="preserve">19.1. </w:t>
      </w:r>
      <w:r w:rsidR="00022653" w:rsidRPr="006D3159">
        <w:rPr>
          <w:rFonts w:ascii="Times New Roman" w:hAnsi="Times New Roman"/>
          <w:b/>
          <w:color w:val="000000" w:themeColor="text1"/>
          <w:sz w:val="24"/>
          <w:szCs w:val="24"/>
        </w:rPr>
        <w:t>Общие положения о проведении О</w:t>
      </w:r>
      <w:r w:rsidR="00F6149A" w:rsidRPr="006D3159">
        <w:rPr>
          <w:rFonts w:ascii="Times New Roman" w:hAnsi="Times New Roman"/>
          <w:b/>
          <w:color w:val="000000" w:themeColor="text1"/>
          <w:sz w:val="24"/>
          <w:szCs w:val="24"/>
        </w:rPr>
        <w:t>бъявления о продаже</w:t>
      </w:r>
    </w:p>
    <w:p w14:paraId="73AF8B60" w14:textId="22B4C6E9" w:rsidR="00F6149A" w:rsidRPr="006D3159" w:rsidRDefault="003F592D" w:rsidP="00FD6725">
      <w:pPr>
        <w:pStyle w:val="af1"/>
        <w:numPr>
          <w:ilvl w:val="2"/>
          <w:numId w:val="143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Выбор </w:t>
      </w:r>
      <w:r w:rsidR="002D3956" w:rsidRPr="006D3159">
        <w:rPr>
          <w:rFonts w:ascii="Times New Roman" w:hAnsi="Times New Roman"/>
          <w:color w:val="000000" w:themeColor="text1"/>
          <w:sz w:val="24"/>
          <w:szCs w:val="24"/>
        </w:rPr>
        <w:t>Заказчиком</w:t>
      </w:r>
      <w:r w:rsidR="00F6149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</w:t>
      </w:r>
      <w:r w:rsidR="00F6149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бъявления о продаже </w:t>
      </w:r>
      <w:r w:rsidR="00DF2C9E" w:rsidRPr="006D3159">
        <w:rPr>
          <w:rFonts w:ascii="Times New Roman" w:hAnsi="Times New Roman"/>
          <w:color w:val="000000" w:themeColor="text1"/>
          <w:sz w:val="24"/>
          <w:szCs w:val="24"/>
        </w:rPr>
        <w:t>П</w:t>
      </w:r>
      <w:r w:rsidR="00F6149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обедителя данной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ТЗП</w:t>
      </w:r>
      <w:r w:rsidR="00F6149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является акцептом оферты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У</w:t>
      </w:r>
      <w:r w:rsidR="00F6149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частника, признанного </w:t>
      </w:r>
      <w:r w:rsidR="00DF2C9E" w:rsidRPr="006D3159">
        <w:rPr>
          <w:rFonts w:ascii="Times New Roman" w:hAnsi="Times New Roman"/>
          <w:color w:val="000000" w:themeColor="text1"/>
          <w:sz w:val="24"/>
          <w:szCs w:val="24"/>
        </w:rPr>
        <w:t>П</w:t>
      </w:r>
      <w:r w:rsidR="00F6149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обедителем, в результате чего в соответствии с правилами главы 28 Гражданского кодекса 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Российской Федерации</w:t>
      </w:r>
      <w:r w:rsidR="00F6149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у </w:t>
      </w:r>
      <w:r w:rsidR="007C444E" w:rsidRPr="006D3159">
        <w:rPr>
          <w:rFonts w:ascii="Times New Roman" w:hAnsi="Times New Roman"/>
          <w:color w:val="000000" w:themeColor="text1"/>
          <w:sz w:val="24"/>
          <w:szCs w:val="24"/>
        </w:rPr>
        <w:t>Заказчика</w:t>
      </w:r>
      <w:r w:rsidR="00F6149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</w:t>
      </w:r>
      <w:r w:rsidR="00DF2C9E" w:rsidRPr="006D3159">
        <w:rPr>
          <w:rFonts w:ascii="Times New Roman" w:hAnsi="Times New Roman"/>
          <w:color w:val="000000" w:themeColor="text1"/>
          <w:sz w:val="24"/>
          <w:szCs w:val="24"/>
        </w:rPr>
        <w:t>П</w:t>
      </w:r>
      <w:r w:rsidR="00F6149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обедителя объявления о продаже возникают взаимные права и обязанности по исполнению контракта, являющегося предметом </w:t>
      </w:r>
      <w:r w:rsidR="007C444E" w:rsidRPr="006D3159">
        <w:rPr>
          <w:rFonts w:ascii="Times New Roman" w:hAnsi="Times New Roman"/>
          <w:color w:val="000000" w:themeColor="text1"/>
          <w:sz w:val="24"/>
          <w:szCs w:val="24"/>
        </w:rPr>
        <w:t>данно</w:t>
      </w:r>
      <w:r w:rsidR="00DF2C9E" w:rsidRPr="006D3159">
        <w:rPr>
          <w:rFonts w:ascii="Times New Roman" w:hAnsi="Times New Roman"/>
          <w:color w:val="000000" w:themeColor="text1"/>
          <w:sz w:val="24"/>
          <w:szCs w:val="24"/>
        </w:rPr>
        <w:t>й</w:t>
      </w:r>
      <w:r w:rsidR="007C444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ТЗП.</w:t>
      </w:r>
    </w:p>
    <w:p w14:paraId="3082E992" w14:textId="77777777" w:rsidR="00084ACD" w:rsidRPr="006D3159" w:rsidRDefault="00084ACD" w:rsidP="00FD6725">
      <w:pPr>
        <w:pStyle w:val="af1"/>
        <w:numPr>
          <w:ilvl w:val="2"/>
          <w:numId w:val="143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Для проведения или участия в </w:t>
      </w:r>
      <w:r w:rsidR="00DF2C9E" w:rsidRPr="006D3159">
        <w:rPr>
          <w:rFonts w:ascii="Times New Roman" w:hAnsi="Times New Roman"/>
          <w:color w:val="000000" w:themeColor="text1"/>
          <w:sz w:val="24"/>
          <w:szCs w:val="24"/>
        </w:rPr>
        <w:t>Объявлении о продаже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 Клиенту необходимо иметь достаточное количество денежных средств на Балансе Клиента в Системе для Обеспечения Заявки.</w:t>
      </w:r>
    </w:p>
    <w:p w14:paraId="29475E15" w14:textId="77777777" w:rsidR="00572979" w:rsidRPr="006D3159" w:rsidRDefault="00572979" w:rsidP="00572979">
      <w:pPr>
        <w:pStyle w:val="af1"/>
        <w:numPr>
          <w:ilvl w:val="2"/>
          <w:numId w:val="143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в одной Торговой сессии может подать только одну Заявку на продажу.</w:t>
      </w:r>
    </w:p>
    <w:p w14:paraId="31F10F84" w14:textId="77777777" w:rsidR="00084ACD" w:rsidRPr="006D3159" w:rsidRDefault="00084ACD" w:rsidP="00FD6725">
      <w:pPr>
        <w:pStyle w:val="af1"/>
        <w:numPr>
          <w:ilvl w:val="2"/>
          <w:numId w:val="143"/>
        </w:numPr>
        <w:tabs>
          <w:tab w:val="left" w:pos="1276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Размер Обеспечения определяется Заказчиком на единицу измерения Лота (в рамках Международной Системы Единиц).</w:t>
      </w:r>
    </w:p>
    <w:p w14:paraId="07ED0429" w14:textId="77777777" w:rsidR="00084ACD" w:rsidRPr="006D3159" w:rsidRDefault="00084ACD" w:rsidP="00FD6725">
      <w:pPr>
        <w:pStyle w:val="af1"/>
        <w:numPr>
          <w:ilvl w:val="2"/>
          <w:numId w:val="143"/>
        </w:numPr>
        <w:tabs>
          <w:tab w:val="left" w:pos="1260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Сумма Обеспечения Заказчика и Участника блокируется под условия исполнения сделки до момента подтверждения ее исполнения, в соответствии с п. </w:t>
      </w:r>
      <w:r w:rsidR="00056BED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19.1.4, 19.1.6, 19.1.7. </w:t>
      </w:r>
    </w:p>
    <w:p w14:paraId="2AC55E21" w14:textId="77777777" w:rsidR="00084ACD" w:rsidRPr="006D3159" w:rsidRDefault="00424771" w:rsidP="00FD6725">
      <w:pPr>
        <w:pStyle w:val="af1"/>
        <w:numPr>
          <w:ilvl w:val="2"/>
          <w:numId w:val="143"/>
        </w:numPr>
        <w:tabs>
          <w:tab w:val="left" w:pos="1260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подаче Заказчиком Заявк</w:t>
      </w:r>
      <w:r w:rsidR="00893006"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продажу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>из суммы внесенного им Обеспечения (баланс в Системе) блокируется сумма, рассчитанная от объема поданной Заявки.</w:t>
      </w:r>
    </w:p>
    <w:p w14:paraId="70B8EB88" w14:textId="77777777" w:rsidR="00084ACD" w:rsidRPr="006D3159" w:rsidRDefault="00084ACD" w:rsidP="00FD6725">
      <w:pPr>
        <w:pStyle w:val="af1"/>
        <w:numPr>
          <w:ilvl w:val="2"/>
          <w:numId w:val="143"/>
        </w:numPr>
        <w:tabs>
          <w:tab w:val="left" w:pos="1560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Участник может подать Заявку </w:t>
      </w:r>
      <w:r w:rsidR="00424771" w:rsidRPr="006D3159">
        <w:rPr>
          <w:rFonts w:ascii="Times New Roman" w:hAnsi="Times New Roman"/>
          <w:color w:val="000000" w:themeColor="text1"/>
          <w:sz w:val="24"/>
          <w:szCs w:val="24"/>
        </w:rPr>
        <w:t>на покупку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определённого числа Лотов, указав число Лотов и цену за единицу измерения Лота. При этом из суммы внесенного им Обеспечения (баланс в Системе) блокируется сумма, рассчитанная от объема поданной Заявки на </w:t>
      </w:r>
      <w:r w:rsidR="00424771" w:rsidRPr="006D3159">
        <w:rPr>
          <w:rFonts w:ascii="Times New Roman" w:hAnsi="Times New Roman"/>
          <w:color w:val="000000" w:themeColor="text1"/>
          <w:sz w:val="24"/>
          <w:szCs w:val="24"/>
        </w:rPr>
        <w:t>покупку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30AE8E" w14:textId="77777777" w:rsidR="00084ACD" w:rsidRPr="006D3159" w:rsidRDefault="00084ACD" w:rsidP="00FD6725">
      <w:pPr>
        <w:pStyle w:val="af1"/>
        <w:numPr>
          <w:ilvl w:val="2"/>
          <w:numId w:val="143"/>
        </w:numPr>
        <w:tabs>
          <w:tab w:val="left" w:pos="1560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При отзыве Заявки </w:t>
      </w:r>
      <w:r w:rsidR="00F84E05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Заказчика </w:t>
      </w: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на </w:t>
      </w:r>
      <w:r w:rsidR="00F84E05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про</w:t>
      </w:r>
      <w:r w:rsidR="0042477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дажу</w:t>
      </w:r>
      <w:r w:rsidR="00F84E05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, Заявки Участника на </w:t>
      </w:r>
      <w:r w:rsidR="00424771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>покупку</w:t>
      </w:r>
      <w:r w:rsidR="00F84E05"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 снимается</w:t>
      </w:r>
      <w:r w:rsidRPr="006D3159">
        <w:rPr>
          <w:rFonts w:ascii="Times New Roman" w:eastAsiaTheme="minorHAnsi" w:hAnsi="Times New Roman"/>
          <w:color w:val="000000" w:themeColor="text1"/>
          <w:sz w:val="24"/>
          <w:szCs w:val="24"/>
          <w:lang w:eastAsia="en-US"/>
        </w:rPr>
        <w:t xml:space="preserve"> блокировка с Обеспечительных платежей.</w:t>
      </w:r>
    </w:p>
    <w:p w14:paraId="43A531A9" w14:textId="77777777" w:rsidR="00572979" w:rsidRPr="006D3159" w:rsidRDefault="00084ACD" w:rsidP="00FD6725">
      <w:pPr>
        <w:pStyle w:val="af1"/>
        <w:numPr>
          <w:ilvl w:val="2"/>
          <w:numId w:val="143"/>
        </w:numPr>
        <w:tabs>
          <w:tab w:val="left" w:pos="1560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период открытой Торговой сессии какие-либо переговоры Заказчика с Участниками и между Участниками не допускаются. В случае нарушения данного положения результаты Торгов могут быть признаны Оператором недействительными. Заказчик до момента совершения сделки не имеет возможности получить информацию о составе Участников Торговой сессии.</w:t>
      </w:r>
    </w:p>
    <w:p w14:paraId="336F0374" w14:textId="77777777" w:rsidR="00572979" w:rsidRPr="006D3159" w:rsidRDefault="00572979" w:rsidP="00FD6725">
      <w:pPr>
        <w:pStyle w:val="af1"/>
        <w:numPr>
          <w:ilvl w:val="2"/>
          <w:numId w:val="143"/>
        </w:numPr>
        <w:tabs>
          <w:tab w:val="left" w:pos="1560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В любое время до момента начала торговой сессии Заказчик вправе отозвать заявку на продажу, а Участник вправе отозвать любую Заявку на покупку, не заблокированную под условие «Отсрочка фиксации сделки».</w:t>
      </w:r>
    </w:p>
    <w:p w14:paraId="44E43D07" w14:textId="77777777" w:rsidR="00084ACD" w:rsidRPr="006D3159" w:rsidRDefault="00084ACD" w:rsidP="00FD6725">
      <w:pPr>
        <w:pStyle w:val="af1"/>
        <w:tabs>
          <w:tab w:val="left" w:pos="1260"/>
        </w:tabs>
        <w:spacing w:before="240"/>
        <w:ind w:left="709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1</w:t>
      </w:r>
      <w:r w:rsidR="007C444E" w:rsidRPr="006D3159">
        <w:rPr>
          <w:rFonts w:ascii="Times New Roman" w:hAnsi="Times New Roman"/>
          <w:b/>
          <w:color w:val="000000" w:themeColor="text1"/>
          <w:sz w:val="24"/>
          <w:szCs w:val="24"/>
        </w:rPr>
        <w:t>9</w:t>
      </w: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 xml:space="preserve">.2. Проведение </w:t>
      </w:r>
      <w:r w:rsidR="002D3956" w:rsidRPr="006D3159">
        <w:rPr>
          <w:rFonts w:ascii="Times New Roman" w:hAnsi="Times New Roman"/>
          <w:b/>
          <w:color w:val="000000" w:themeColor="text1"/>
          <w:sz w:val="24"/>
          <w:szCs w:val="24"/>
        </w:rPr>
        <w:t>торговых сессий</w:t>
      </w:r>
    </w:p>
    <w:p w14:paraId="0305FEC1" w14:textId="77777777" w:rsidR="00694D65" w:rsidRPr="006D3159" w:rsidRDefault="00084ACD" w:rsidP="00FD6725">
      <w:pPr>
        <w:pStyle w:val="af1"/>
        <w:numPr>
          <w:ilvl w:val="2"/>
          <w:numId w:val="193"/>
        </w:numPr>
        <w:tabs>
          <w:tab w:val="left" w:pos="12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Время организации Торговой сессии определяется Заказчиком, в интервале с 09 час. 00 мин. до 17 час. </w:t>
      </w:r>
      <w:r w:rsidR="00694D65" w:rsidRPr="006D3159">
        <w:rPr>
          <w:rFonts w:ascii="Times New Roman" w:hAnsi="Times New Roman"/>
          <w:color w:val="000000" w:themeColor="text1"/>
          <w:sz w:val="24"/>
          <w:szCs w:val="24"/>
        </w:rPr>
        <w:t>00 мин. по московскому времени</w:t>
      </w:r>
      <w:r w:rsidR="000C3C9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рабочие дни</w:t>
      </w:r>
      <w:r w:rsidR="00694D65" w:rsidRPr="006D3159">
        <w:rPr>
          <w:rFonts w:ascii="Times New Roman" w:hAnsi="Times New Roman"/>
          <w:color w:val="000000" w:themeColor="text1"/>
          <w:sz w:val="24"/>
          <w:szCs w:val="24"/>
        </w:rPr>
        <w:t>, но не раньше дня, следующего з</w:t>
      </w:r>
      <w:r w:rsidR="000C3C94" w:rsidRPr="006D3159">
        <w:rPr>
          <w:rFonts w:ascii="Times New Roman" w:hAnsi="Times New Roman"/>
          <w:color w:val="000000" w:themeColor="text1"/>
          <w:sz w:val="24"/>
          <w:szCs w:val="24"/>
        </w:rPr>
        <w:t>а</w:t>
      </w:r>
      <w:r w:rsidR="00694D6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днем публикации Извещения</w:t>
      </w:r>
      <w:r w:rsidR="002E4111" w:rsidRPr="006D3159">
        <w:rPr>
          <w:rFonts w:ascii="Times New Roman" w:hAnsi="Times New Roman"/>
          <w:color w:val="000000" w:themeColor="text1"/>
          <w:sz w:val="24"/>
          <w:szCs w:val="24"/>
        </w:rPr>
        <w:t>, если иное время не указано в Системе</w:t>
      </w:r>
      <w:r w:rsidR="00694D65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80AD0FD" w14:textId="77777777" w:rsidR="00084ACD" w:rsidRPr="006D3159" w:rsidRDefault="00572979" w:rsidP="00FD6725">
      <w:pPr>
        <w:pStyle w:val="af1"/>
        <w:tabs>
          <w:tab w:val="left" w:pos="12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Извещение</w:t>
      </w:r>
      <w:r w:rsidR="003A2F6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 проведении Торговых сессий публикуется в открытой части Системы на сайте ЭТП в сети Интернет. </w:t>
      </w:r>
    </w:p>
    <w:p w14:paraId="72002717" w14:textId="77777777" w:rsidR="00084ACD" w:rsidRPr="006D3159" w:rsidRDefault="00A121AD" w:rsidP="00FD6725">
      <w:pPr>
        <w:pStyle w:val="af1"/>
        <w:numPr>
          <w:ilvl w:val="2"/>
          <w:numId w:val="193"/>
        </w:numPr>
        <w:tabs>
          <w:tab w:val="left" w:pos="12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После окончания времени Торговой сессии подача новых Заявок на покупку или продажу невозможна.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Торги продолжаются в текущем режиме, и время Торговой сессии продлевается до момента фиксации сделки по последней </w:t>
      </w:r>
      <w:r w:rsidR="00B90AFE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оставшейся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Заявке на </w:t>
      </w:r>
      <w:r w:rsidR="00424771" w:rsidRPr="006D3159">
        <w:rPr>
          <w:rFonts w:ascii="Times New Roman" w:hAnsi="Times New Roman"/>
          <w:color w:val="000000" w:themeColor="text1"/>
          <w:sz w:val="24"/>
          <w:szCs w:val="24"/>
        </w:rPr>
        <w:t>участие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>, заблокированной под условие «Отсрочка фиксации сделки».</w:t>
      </w:r>
    </w:p>
    <w:p w14:paraId="0AE8A282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2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 </w:t>
      </w:r>
      <w:r w:rsidR="0057297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 Участник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мо</w:t>
      </w:r>
      <w:r w:rsidR="00572979" w:rsidRPr="006D3159">
        <w:rPr>
          <w:rFonts w:ascii="Times New Roman" w:hAnsi="Times New Roman"/>
          <w:color w:val="000000" w:themeColor="text1"/>
          <w:sz w:val="24"/>
          <w:szCs w:val="24"/>
        </w:rPr>
        <w:t>гу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т изменять цену в любой из своих заявок в любую сторону, при отсутствии включенного таймера Отсрочки фиксации сделки.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19AF002A" w14:textId="77777777" w:rsidR="00F000C0" w:rsidRPr="006D3159" w:rsidRDefault="00F000C0" w:rsidP="00FD6725">
      <w:pPr>
        <w:pStyle w:val="af1"/>
        <w:numPr>
          <w:ilvl w:val="2"/>
          <w:numId w:val="193"/>
        </w:numPr>
        <w:ind w:left="0" w:firstLine="709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Участник может изменять цену в любой из своих заявок, заблокированных под условие «Отсрочка фиксации сделки», только в сторону её повышения.</w:t>
      </w:r>
    </w:p>
    <w:p w14:paraId="69A601CE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2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Каждая Заявка на продажу может содержать любое количество Лотов.</w:t>
      </w:r>
    </w:p>
    <w:p w14:paraId="20A01EAB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Во время Торговой сессии Участник может изменять установленную им цену за единицу измерения Лота в сторону повышения или понижения, а также отзывать Заявку на покупку, если по ней не произошла сделка или не включен таймер Отсрочки фиксации сделки. Цены за единицу измерения Лота при проведении Торгов фиксируются с точностью до 0,01 (одной сотой) единицы валюты Торговой сессии.</w:t>
      </w:r>
    </w:p>
    <w:p w14:paraId="39C55000" w14:textId="77777777" w:rsidR="00084ACD" w:rsidRPr="006D3159" w:rsidRDefault="00084ACD" w:rsidP="00FD6725">
      <w:pPr>
        <w:pStyle w:val="af1"/>
        <w:numPr>
          <w:ilvl w:val="2"/>
          <w:numId w:val="193"/>
        </w:numPr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проведении 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>Т</w:t>
      </w:r>
      <w:r w:rsidR="00211835" w:rsidRPr="006D3159">
        <w:rPr>
          <w:rFonts w:ascii="Times New Roman" w:hAnsi="Times New Roman"/>
          <w:color w:val="000000" w:themeColor="text1"/>
          <w:sz w:val="24"/>
          <w:szCs w:val="24"/>
        </w:rPr>
        <w:t>оргов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>ой</w:t>
      </w:r>
      <w:r w:rsidR="0021183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сесси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="0074110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сделка заключается по цене большей из цен, указанных в Заявках на покупку</w:t>
      </w:r>
      <w:r w:rsidR="0074110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с учетом п.19.3.5.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По итогам одной Торговой сессии может быть совершено несколько сделок при условии соблюдения п.19.3.5 Правил. </w:t>
      </w:r>
    </w:p>
    <w:p w14:paraId="619AED95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момент совершения сделки Система автоматически фиксирует параметры сделки, а именно: </w:t>
      </w:r>
    </w:p>
    <w:p w14:paraId="0F996850" w14:textId="77777777" w:rsidR="00084ACD" w:rsidRPr="006D3159" w:rsidRDefault="007C444E" w:rsidP="00FD6725">
      <w:pPr>
        <w:pStyle w:val="af1"/>
        <w:tabs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-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>дата, время совершения сделки;</w:t>
      </w:r>
    </w:p>
    <w:p w14:paraId="0B439038" w14:textId="77777777" w:rsidR="00084ACD" w:rsidRPr="006D3159" w:rsidRDefault="007C444E" w:rsidP="00FD6725">
      <w:pPr>
        <w:pStyle w:val="af1"/>
        <w:tabs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-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>номер Торговой сессии;</w:t>
      </w:r>
    </w:p>
    <w:p w14:paraId="3A006EF0" w14:textId="77777777" w:rsidR="00084ACD" w:rsidRPr="006D3159" w:rsidRDefault="007C444E" w:rsidP="00FD6725">
      <w:pPr>
        <w:pStyle w:val="af1"/>
        <w:tabs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-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>количество Лотов;</w:t>
      </w:r>
    </w:p>
    <w:p w14:paraId="3DACC8AD" w14:textId="77777777" w:rsidR="00084ACD" w:rsidRPr="006D3159" w:rsidRDefault="007C444E" w:rsidP="00FD6725">
      <w:pPr>
        <w:pStyle w:val="af1"/>
        <w:tabs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-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>цена за единицу измерения Лота;</w:t>
      </w:r>
    </w:p>
    <w:p w14:paraId="289B665F" w14:textId="77777777" w:rsidR="00084ACD" w:rsidRPr="006D3159" w:rsidRDefault="007C444E" w:rsidP="00FD6725">
      <w:pPr>
        <w:pStyle w:val="af1"/>
        <w:tabs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-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>сумма Контракта;</w:t>
      </w:r>
    </w:p>
    <w:p w14:paraId="6CB315F6" w14:textId="77777777" w:rsidR="00084ACD" w:rsidRPr="006D3159" w:rsidRDefault="007C444E" w:rsidP="00FD6725">
      <w:pPr>
        <w:pStyle w:val="af1"/>
        <w:tabs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- 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>наименование По</w:t>
      </w:r>
      <w:r w:rsidR="000C3C94" w:rsidRPr="006D3159">
        <w:rPr>
          <w:rFonts w:ascii="Times New Roman" w:hAnsi="Times New Roman"/>
          <w:color w:val="000000" w:themeColor="text1"/>
          <w:sz w:val="24"/>
          <w:szCs w:val="24"/>
        </w:rPr>
        <w:t>бедителя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D5E7B33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418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Одна Заявка на продажу может быть удовлетворена за счёт нескольких Заявок на покупку. Если количество Лотов в Заявке на продажу меньше, чем в Заявке на покупку, то заключается сделка на количество Лотов, указанных в Заявке на продажу, при этом 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Торговая сессия завершается.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случае, если Заявка на покупку меньше Заявки на продажу по количеству Лотов, то Заявка на покупку удовлетворятся полностью, количество Лотов в Заявке на продажу при этом уменьшается на число реализованных Лотов.</w:t>
      </w:r>
    </w:p>
    <w:p w14:paraId="1CA91EAF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Неудовлетворенные по окончании Торговой сессии Заявки на продажу и на покупку автоматически отзыва</w:t>
      </w:r>
      <w:r w:rsidR="006E4D82" w:rsidRPr="006D3159">
        <w:rPr>
          <w:rFonts w:ascii="Times New Roman" w:hAnsi="Times New Roman"/>
          <w:color w:val="000000" w:themeColor="text1"/>
          <w:sz w:val="24"/>
          <w:szCs w:val="24"/>
        </w:rPr>
        <w:t>ю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тся. </w:t>
      </w:r>
    </w:p>
    <w:p w14:paraId="1F0ADA2C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 итогам Торговой сессии для Заказчика в Системе составляется общий Протокол, в котором перечислены все совершённые сделки с указанием наименований Покупателей и иная существенная информация. На основании данного Протокола происходит заключение Контрактов между Заказчиком и По</w:t>
      </w:r>
      <w:r w:rsidR="00FA03AC" w:rsidRPr="006D3159">
        <w:rPr>
          <w:rFonts w:ascii="Times New Roman" w:hAnsi="Times New Roman"/>
          <w:color w:val="000000" w:themeColor="text1"/>
          <w:sz w:val="24"/>
          <w:szCs w:val="24"/>
        </w:rPr>
        <w:t>бедителями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E607F1B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По</w:t>
      </w:r>
      <w:r w:rsidR="00FA03AC" w:rsidRPr="006D3159">
        <w:rPr>
          <w:rFonts w:ascii="Times New Roman" w:hAnsi="Times New Roman"/>
          <w:color w:val="000000" w:themeColor="text1"/>
          <w:sz w:val="24"/>
          <w:szCs w:val="24"/>
        </w:rPr>
        <w:t>бедитель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может посредством Системы сформировать Выписку из Протокола Торгов, в котором отражены все его сделки за указанную дату. </w:t>
      </w:r>
    </w:p>
    <w:p w14:paraId="56F926B1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Разблокиров</w:t>
      </w:r>
      <w:r w:rsidR="00207BE9" w:rsidRPr="006D3159">
        <w:rPr>
          <w:rFonts w:ascii="Times New Roman" w:hAnsi="Times New Roman"/>
          <w:color w:val="000000" w:themeColor="text1"/>
          <w:sz w:val="24"/>
          <w:szCs w:val="24"/>
        </w:rPr>
        <w:t>ку</w:t>
      </w:r>
      <w:r w:rsidR="00F95CF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сумм Обеспечений</w:t>
      </w:r>
      <w:r w:rsidR="00207BE9" w:rsidRPr="006D3159">
        <w:rPr>
          <w:rFonts w:ascii="Times New Roman" w:hAnsi="Times New Roman"/>
          <w:color w:val="000000" w:themeColor="text1"/>
          <w:sz w:val="24"/>
          <w:szCs w:val="24"/>
        </w:rPr>
        <w:t>, заблокированны</w:t>
      </w:r>
      <w:r w:rsidR="00022653" w:rsidRPr="006D3159">
        <w:rPr>
          <w:rFonts w:ascii="Times New Roman" w:hAnsi="Times New Roman"/>
          <w:color w:val="000000" w:themeColor="text1"/>
          <w:sz w:val="24"/>
          <w:szCs w:val="24"/>
        </w:rPr>
        <w:t>х</w:t>
      </w:r>
      <w:r w:rsidR="00207BE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сделках, осуществляет Оператор, на основании </w:t>
      </w:r>
      <w:r w:rsidR="0002265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результатов Торговых сессий и </w:t>
      </w:r>
      <w:r w:rsidR="00207BE9" w:rsidRPr="006D3159">
        <w:rPr>
          <w:rFonts w:ascii="Times New Roman" w:hAnsi="Times New Roman"/>
          <w:color w:val="000000" w:themeColor="text1"/>
          <w:sz w:val="24"/>
          <w:szCs w:val="24"/>
        </w:rPr>
        <w:t>данных, предоставленных Заказчиком и Победителями.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207BE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Разблокированные суммы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пополняют баланс Заказчика и Участника</w:t>
      </w:r>
      <w:r w:rsidR="00F95CF8" w:rsidRPr="006D3159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могут быть использованы </w:t>
      </w:r>
      <w:r w:rsidR="0002265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ими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в других Торговых сессиях.</w:t>
      </w:r>
      <w:r w:rsidR="006C761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F4E461E" w14:textId="77777777" w:rsidR="00084ACD" w:rsidRPr="006D3159" w:rsidRDefault="002D3956" w:rsidP="00FD6725">
      <w:pPr>
        <w:pStyle w:val="af1"/>
        <w:numPr>
          <w:ilvl w:val="1"/>
          <w:numId w:val="193"/>
        </w:numPr>
        <w:tabs>
          <w:tab w:val="left" w:pos="1418"/>
        </w:tabs>
        <w:spacing w:before="60" w:after="60"/>
        <w:ind w:hanging="311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>Торг</w:t>
      </w:r>
      <w:r w:rsidR="00DF2C9E" w:rsidRPr="006D3159">
        <w:rPr>
          <w:rFonts w:ascii="Times New Roman" w:hAnsi="Times New Roman"/>
          <w:b/>
          <w:color w:val="000000" w:themeColor="text1"/>
          <w:sz w:val="24"/>
          <w:szCs w:val="24"/>
        </w:rPr>
        <w:t xml:space="preserve">овые сессии </w:t>
      </w:r>
      <w:r w:rsidR="00FE2759" w:rsidRPr="006D3159">
        <w:rPr>
          <w:rFonts w:ascii="Times New Roman" w:hAnsi="Times New Roman"/>
          <w:b/>
          <w:color w:val="000000" w:themeColor="text1"/>
          <w:sz w:val="24"/>
          <w:szCs w:val="24"/>
        </w:rPr>
        <w:t>О</w:t>
      </w:r>
      <w:r w:rsidR="00DF2C9E" w:rsidRPr="006D3159">
        <w:rPr>
          <w:rFonts w:ascii="Times New Roman" w:hAnsi="Times New Roman"/>
          <w:b/>
          <w:color w:val="000000" w:themeColor="text1"/>
          <w:sz w:val="24"/>
          <w:szCs w:val="24"/>
        </w:rPr>
        <w:t>бъявлени</w:t>
      </w:r>
      <w:r w:rsidR="00FE2759" w:rsidRPr="006D3159">
        <w:rPr>
          <w:rFonts w:ascii="Times New Roman" w:hAnsi="Times New Roman"/>
          <w:b/>
          <w:color w:val="000000" w:themeColor="text1"/>
          <w:sz w:val="24"/>
          <w:szCs w:val="24"/>
        </w:rPr>
        <w:t>я</w:t>
      </w:r>
      <w:r w:rsidR="00DF2C9E" w:rsidRPr="006D315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о продаже</w:t>
      </w:r>
    </w:p>
    <w:p w14:paraId="68E4C35D" w14:textId="77777777" w:rsidR="00084ACD" w:rsidRPr="006D3159" w:rsidRDefault="00FE2759" w:rsidP="00FD6725">
      <w:pPr>
        <w:pStyle w:val="af1"/>
        <w:numPr>
          <w:ilvl w:val="2"/>
          <w:numId w:val="193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Т</w:t>
      </w:r>
      <w:r w:rsidR="00DF2C9E" w:rsidRPr="006D3159">
        <w:rPr>
          <w:rFonts w:ascii="Times New Roman" w:hAnsi="Times New Roman"/>
          <w:color w:val="000000" w:themeColor="text1"/>
          <w:sz w:val="24"/>
          <w:szCs w:val="24"/>
        </w:rPr>
        <w:t>орговые сесс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="00DF2C9E"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проводятся путем 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>изменения</w:t>
      </w:r>
      <w:r w:rsidR="00084AC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цены за единицу измерения Лота на величину, равную «шагу торгов». </w:t>
      </w:r>
    </w:p>
    <w:p w14:paraId="2B27B827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«Шаг торгов» устанавливается Заказчиком. </w:t>
      </w:r>
      <w:r w:rsidR="006E6D43" w:rsidRPr="006D3159">
        <w:rPr>
          <w:color w:val="000000" w:themeColor="text1"/>
        </w:rPr>
        <w:t xml:space="preserve"> </w:t>
      </w:r>
      <w:r w:rsidR="006E6D43" w:rsidRPr="006D3159">
        <w:rPr>
          <w:rFonts w:ascii="Times New Roman" w:hAnsi="Times New Roman"/>
          <w:color w:val="000000" w:themeColor="text1"/>
          <w:sz w:val="24"/>
          <w:szCs w:val="24"/>
        </w:rPr>
        <w:t>Цена</w:t>
      </w:r>
      <w:r w:rsidR="00A57A4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>З</w:t>
      </w:r>
      <w:r w:rsidR="00A57A47" w:rsidRPr="006D3159">
        <w:rPr>
          <w:rFonts w:ascii="Times New Roman" w:hAnsi="Times New Roman"/>
          <w:color w:val="000000" w:themeColor="text1"/>
          <w:sz w:val="24"/>
          <w:szCs w:val="24"/>
        </w:rPr>
        <w:t>аявках</w:t>
      </w:r>
      <w:r w:rsidR="006E6D4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</w:t>
      </w:r>
      <w:r w:rsidR="00A57A4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продажу </w:t>
      </w:r>
      <w:r w:rsidR="00F95CF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 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>З</w:t>
      </w:r>
      <w:r w:rsidR="00F95CF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аявках на </w:t>
      </w:r>
      <w:r w:rsidR="006E6D4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покупку должна быть кратна 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>«Ш</w:t>
      </w:r>
      <w:r w:rsidR="006E6D43" w:rsidRPr="006D3159">
        <w:rPr>
          <w:rFonts w:ascii="Times New Roman" w:hAnsi="Times New Roman"/>
          <w:color w:val="000000" w:themeColor="text1"/>
          <w:sz w:val="24"/>
          <w:szCs w:val="24"/>
        </w:rPr>
        <w:t>агу торгов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>»</w:t>
      </w:r>
      <w:r w:rsidR="006E6D43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DD08331" w14:textId="77777777" w:rsidR="00084ACD" w:rsidRPr="006D3159" w:rsidRDefault="00084ACD" w:rsidP="00FD6725">
      <w:pPr>
        <w:pStyle w:val="af1"/>
        <w:numPr>
          <w:ilvl w:val="2"/>
          <w:numId w:val="193"/>
        </w:numPr>
        <w:tabs>
          <w:tab w:val="left" w:pos="1260"/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Для создания торговой сессии Заказчик </w:t>
      </w:r>
      <w:r w:rsidR="00FA03A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устанавливает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основны</w:t>
      </w:r>
      <w:r w:rsidR="00FA03AC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обязательны</w:t>
      </w:r>
      <w:r w:rsidR="00FA03AC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параметр</w:t>
      </w:r>
      <w:r w:rsidR="00FA03A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ы,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таки</w:t>
      </w:r>
      <w:r w:rsidR="00FA03AC" w:rsidRPr="006D3159">
        <w:rPr>
          <w:rFonts w:ascii="Times New Roman" w:hAnsi="Times New Roman"/>
          <w:color w:val="000000" w:themeColor="text1"/>
          <w:sz w:val="24"/>
          <w:szCs w:val="24"/>
        </w:rPr>
        <w:t>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как:</w:t>
      </w:r>
    </w:p>
    <w:p w14:paraId="3345AC2B" w14:textId="77777777" w:rsidR="00F000C0" w:rsidRPr="006D3159" w:rsidRDefault="00F000C0" w:rsidP="006C761A">
      <w:pPr>
        <w:pStyle w:val="Default"/>
        <w:tabs>
          <w:tab w:val="left" w:pos="1134"/>
        </w:tabs>
        <w:spacing w:before="60" w:after="60"/>
        <w:ind w:left="6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- наименование товара,</w:t>
      </w:r>
    </w:p>
    <w:p w14:paraId="12EABE66" w14:textId="77777777" w:rsidR="00F000C0" w:rsidRPr="006D3159" w:rsidRDefault="00F000C0" w:rsidP="006C761A">
      <w:pPr>
        <w:pStyle w:val="Default"/>
        <w:tabs>
          <w:tab w:val="left" w:pos="1134"/>
        </w:tabs>
        <w:spacing w:before="60" w:after="60"/>
        <w:ind w:left="6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- категория классификатора,</w:t>
      </w:r>
    </w:p>
    <w:p w14:paraId="5296FB30" w14:textId="77777777" w:rsidR="00F000C0" w:rsidRPr="006D3159" w:rsidRDefault="00F000C0" w:rsidP="006C761A">
      <w:pPr>
        <w:pStyle w:val="Default"/>
        <w:tabs>
          <w:tab w:val="left" w:pos="1134"/>
        </w:tabs>
        <w:spacing w:before="60" w:after="60"/>
        <w:ind w:left="6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- время проведения торговой сессии,</w:t>
      </w:r>
    </w:p>
    <w:p w14:paraId="052F39C2" w14:textId="77777777" w:rsidR="00F000C0" w:rsidRPr="006D3159" w:rsidRDefault="00F000C0" w:rsidP="006C761A">
      <w:pPr>
        <w:pStyle w:val="Default"/>
        <w:tabs>
          <w:tab w:val="left" w:pos="1134"/>
        </w:tabs>
        <w:spacing w:before="60" w:after="60"/>
        <w:ind w:left="6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- размер обеспечительного платежа за лот,</w:t>
      </w:r>
    </w:p>
    <w:p w14:paraId="7FC7685E" w14:textId="77777777" w:rsidR="00F000C0" w:rsidRPr="006D3159" w:rsidRDefault="00F000C0" w:rsidP="006C761A">
      <w:pPr>
        <w:pStyle w:val="Default"/>
        <w:tabs>
          <w:tab w:val="left" w:pos="1134"/>
        </w:tabs>
        <w:spacing w:before="60" w:after="60"/>
        <w:ind w:left="660"/>
        <w:jc w:val="both"/>
        <w:rPr>
          <w:color w:val="000000" w:themeColor="text1"/>
        </w:rPr>
      </w:pPr>
      <w:r w:rsidRPr="006D3159">
        <w:rPr>
          <w:color w:val="000000" w:themeColor="text1"/>
        </w:rPr>
        <w:t>- количество лотов на продажу,</w:t>
      </w:r>
    </w:p>
    <w:p w14:paraId="1FFBD463" w14:textId="77777777" w:rsidR="00F000C0" w:rsidRPr="006D3159" w:rsidRDefault="00F000C0" w:rsidP="006C761A">
      <w:pPr>
        <w:pStyle w:val="Default"/>
        <w:tabs>
          <w:tab w:val="left" w:pos="1134"/>
        </w:tabs>
        <w:spacing w:before="60" w:after="60"/>
        <w:ind w:left="6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- размер ло</w:t>
      </w:r>
      <w:r w:rsidRPr="006D3159">
        <w:rPr>
          <w:color w:val="000000" w:themeColor="text1"/>
        </w:rPr>
        <w:t>та,</w:t>
      </w:r>
    </w:p>
    <w:p w14:paraId="1B0FA5B8" w14:textId="77777777" w:rsidR="00F000C0" w:rsidRPr="006D3159" w:rsidRDefault="00F000C0" w:rsidP="006C761A">
      <w:pPr>
        <w:pStyle w:val="Default"/>
        <w:tabs>
          <w:tab w:val="left" w:pos="1134"/>
        </w:tabs>
        <w:spacing w:before="60" w:after="60"/>
        <w:ind w:left="660"/>
        <w:jc w:val="both"/>
        <w:rPr>
          <w:color w:val="000000" w:themeColor="text1"/>
        </w:rPr>
      </w:pPr>
      <w:r w:rsidRPr="006D3159">
        <w:rPr>
          <w:color w:val="000000" w:themeColor="text1"/>
          <w:lang w:eastAsia="ru-RU"/>
        </w:rPr>
        <w:t>- цена за лот,</w:t>
      </w:r>
    </w:p>
    <w:p w14:paraId="42554FD2" w14:textId="77777777" w:rsidR="00F000C0" w:rsidRPr="006D3159" w:rsidRDefault="00F000C0" w:rsidP="006C761A">
      <w:pPr>
        <w:pStyle w:val="Default"/>
        <w:tabs>
          <w:tab w:val="left" w:pos="1134"/>
        </w:tabs>
        <w:spacing w:before="60" w:after="60"/>
        <w:ind w:left="660"/>
        <w:jc w:val="both"/>
        <w:rPr>
          <w:color w:val="000000" w:themeColor="text1"/>
          <w:lang w:eastAsia="ru-RU"/>
        </w:rPr>
      </w:pPr>
      <w:r w:rsidRPr="006D3159">
        <w:rPr>
          <w:color w:val="000000" w:themeColor="text1"/>
          <w:lang w:eastAsia="ru-RU"/>
        </w:rPr>
        <w:t>- «Шаг торгов»,</w:t>
      </w:r>
    </w:p>
    <w:p w14:paraId="5DE40C2B" w14:textId="77777777" w:rsidR="00F000C0" w:rsidRPr="006D3159" w:rsidRDefault="00F000C0" w:rsidP="006C761A">
      <w:pPr>
        <w:pStyle w:val="af1"/>
        <w:tabs>
          <w:tab w:val="left" w:pos="1260"/>
          <w:tab w:val="left" w:pos="1560"/>
        </w:tabs>
        <w:spacing w:before="60" w:after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- таймер «Отсрочки фиксации сделки» (не менее 10 минут)</w:t>
      </w:r>
      <w:r w:rsidR="00C044BA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B3C882" w14:textId="77777777" w:rsidR="00084ACD" w:rsidRPr="006D3159" w:rsidRDefault="00084ACD" w:rsidP="006C761A">
      <w:pPr>
        <w:numPr>
          <w:ilvl w:val="2"/>
          <w:numId w:val="193"/>
        </w:numPr>
        <w:tabs>
          <w:tab w:val="left" w:pos="1701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Максимальное число Заявок на покупку от одного Участника и количество сделок в Торговой сессии не ограничено.</w:t>
      </w:r>
    </w:p>
    <w:p w14:paraId="5C1FD281" w14:textId="77777777" w:rsidR="00084ACD" w:rsidRPr="006D3159" w:rsidRDefault="00084ACD" w:rsidP="006C761A">
      <w:pPr>
        <w:pStyle w:val="af1"/>
        <w:numPr>
          <w:ilvl w:val="2"/>
          <w:numId w:val="193"/>
        </w:numPr>
        <w:tabs>
          <w:tab w:val="left" w:pos="1260"/>
          <w:tab w:val="left" w:pos="1560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Электронная сделка всегда совершается по наибольшей цене, при условии, что цена </w:t>
      </w:r>
      <w:r w:rsidR="004A4CB0" w:rsidRPr="006D3159">
        <w:rPr>
          <w:rFonts w:ascii="Times New Roman" w:hAnsi="Times New Roman"/>
          <w:color w:val="000000" w:themeColor="text1"/>
          <w:sz w:val="24"/>
          <w:szCs w:val="24"/>
        </w:rPr>
        <w:t>Заказчика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продажу равна или ниже цены в Заявке</w:t>
      </w:r>
      <w:r w:rsidR="00F000C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покупку </w:t>
      </w:r>
      <w:r w:rsidR="004A4CB0" w:rsidRPr="006D3159">
        <w:rPr>
          <w:rFonts w:ascii="Times New Roman" w:hAnsi="Times New Roman"/>
          <w:color w:val="000000" w:themeColor="text1"/>
          <w:sz w:val="24"/>
          <w:szCs w:val="24"/>
        </w:rPr>
        <w:t>Победителя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 </w:t>
      </w:r>
    </w:p>
    <w:p w14:paraId="4BDB904E" w14:textId="1DB37DE7" w:rsidR="00084ACD" w:rsidRPr="006D3159" w:rsidRDefault="00084ACD" w:rsidP="006C761A">
      <w:pPr>
        <w:tabs>
          <w:tab w:val="left" w:pos="0"/>
          <w:tab w:val="left" w:pos="993"/>
        </w:tabs>
        <w:spacing w:before="60" w:after="6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13BDA53" w14:textId="77777777" w:rsidR="00DA4F0D" w:rsidRPr="006D3159" w:rsidRDefault="00DA4F0D" w:rsidP="006C761A">
      <w:pPr>
        <w:pStyle w:val="1"/>
        <w:numPr>
          <w:ilvl w:val="0"/>
          <w:numId w:val="193"/>
        </w:numPr>
        <w:spacing w:before="100" w:beforeAutospacing="1"/>
        <w:jc w:val="center"/>
        <w:rPr>
          <w:rFonts w:ascii="Times New Roman" w:hAnsi="Times New Roman"/>
          <w:color w:val="000000" w:themeColor="text1"/>
        </w:rPr>
      </w:pPr>
      <w:bookmarkStart w:id="760" w:name="_Toc446670562"/>
      <w:bookmarkStart w:id="761" w:name="_Toc44944882"/>
      <w:bookmarkEnd w:id="760"/>
      <w:r w:rsidRPr="006D3159">
        <w:rPr>
          <w:rFonts w:ascii="Times New Roman" w:hAnsi="Times New Roman"/>
          <w:color w:val="000000" w:themeColor="text1"/>
        </w:rPr>
        <w:t xml:space="preserve">Заключение и исполнение Контракта по результатам </w:t>
      </w:r>
      <w:r w:rsidR="00BA3BC5" w:rsidRPr="006D3159">
        <w:rPr>
          <w:rFonts w:ascii="Times New Roman" w:hAnsi="Times New Roman"/>
          <w:color w:val="000000" w:themeColor="text1"/>
        </w:rPr>
        <w:t xml:space="preserve">Торгов </w:t>
      </w:r>
      <w:r w:rsidR="00125381" w:rsidRPr="006D3159">
        <w:rPr>
          <w:rFonts w:ascii="Times New Roman" w:hAnsi="Times New Roman"/>
          <w:color w:val="000000" w:themeColor="text1"/>
        </w:rPr>
        <w:t>в Секторе Реализации активов и имущества</w:t>
      </w:r>
      <w:bookmarkEnd w:id="761"/>
    </w:p>
    <w:p w14:paraId="303381C3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  <w:tab w:val="left" w:pos="851"/>
          <w:tab w:val="left" w:pos="1276"/>
        </w:tabs>
        <w:spacing w:before="60" w:after="60"/>
        <w:ind w:left="0" w:firstLine="851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762" w:name="_Ref449088278"/>
      <w:r w:rsidRPr="006D3159">
        <w:rPr>
          <w:rFonts w:ascii="Times New Roman" w:hAnsi="Times New Roman"/>
          <w:color w:val="000000" w:themeColor="text1"/>
          <w:sz w:val="24"/>
          <w:szCs w:val="24"/>
        </w:rPr>
        <w:t>Подписанный Протокол Аукциона</w:t>
      </w:r>
      <w:r w:rsidR="00DC2796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является обязательным основанием для заключения Контракта.</w:t>
      </w:r>
      <w:bookmarkEnd w:id="762"/>
    </w:p>
    <w:p w14:paraId="4305E6FD" w14:textId="77777777" w:rsidR="00DA4F0D" w:rsidRPr="006D3159" w:rsidRDefault="00DA4F0D" w:rsidP="006C761A">
      <w:pPr>
        <w:numPr>
          <w:ilvl w:val="1"/>
          <w:numId w:val="194"/>
        </w:numPr>
        <w:tabs>
          <w:tab w:val="left" w:pos="0"/>
          <w:tab w:val="left" w:pos="709"/>
          <w:tab w:val="left" w:pos="851"/>
          <w:tab w:val="left" w:pos="993"/>
          <w:tab w:val="left" w:pos="1276"/>
        </w:tabs>
        <w:spacing w:before="60" w:after="60" w:line="24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63" w:name="_Ref419971128"/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Победитель Аукциона</w:t>
      </w:r>
      <w:r w:rsidR="002D3956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Объявления о продаже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течение 8 (восьми) рабочих дней с момента завершения Аукциона обязан предоставить Заказчику подписанный Протокол и Контракт. Заказчик в течение 15 (пятнадцати) рабочих дней с момента получения Протокола и Контракта от Победителя обязан подписать и предоставить второй экземпляр Контракта Победителю</w:t>
      </w:r>
      <w:bookmarkEnd w:id="763"/>
      <w:r w:rsidR="00074F5E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если иной порядок и срок не указан в извещении Заказчика и/или документации о проведении торгов.</w:t>
      </w:r>
    </w:p>
    <w:p w14:paraId="547B46E2" w14:textId="77777777" w:rsidR="00470D37" w:rsidRPr="006D3159" w:rsidRDefault="00DA4F0D" w:rsidP="006C761A">
      <w:pPr>
        <w:numPr>
          <w:ilvl w:val="1"/>
          <w:numId w:val="194"/>
        </w:numPr>
        <w:tabs>
          <w:tab w:val="left" w:pos="0"/>
          <w:tab w:val="left" w:pos="709"/>
          <w:tab w:val="left" w:pos="851"/>
          <w:tab w:val="left" w:pos="993"/>
          <w:tab w:val="left" w:pos="1276"/>
          <w:tab w:val="left" w:pos="1560"/>
        </w:tabs>
        <w:spacing w:before="60" w:after="60"/>
        <w:ind w:left="0"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случае, если Победитель, не представил Заказчику подписанный Протокол и Контракт в отведенный срок, Победитель признается уклонившимся от исполнения обязательств по подписанию контракта.</w:t>
      </w:r>
      <w:r w:rsidR="00470D3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Аукционе на продажу (Аукционе с использованием депозитов) в случае уклонения Победителя от исполнения своих обязательств, обязательства исполнения сделки переходят к Участнику, подавшему предпоследнее предложение по цене,</w:t>
      </w:r>
      <w:r w:rsidR="004A4CB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случае выбора Заказчиком его Победителем.</w:t>
      </w:r>
      <w:r w:rsidR="00470D3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A4CB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="00470D3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ри этом сроки подписания контракта устанавливаются в соответствии с п.</w:t>
      </w:r>
      <w:r w:rsidR="00132569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20</w:t>
      </w:r>
      <w:r w:rsidR="00470D37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.2 Правил.</w:t>
      </w:r>
    </w:p>
    <w:p w14:paraId="185B372D" w14:textId="77777777" w:rsidR="00DA4F0D" w:rsidRPr="006D3159" w:rsidRDefault="00E93BD0" w:rsidP="006C761A">
      <w:pPr>
        <w:numPr>
          <w:ilvl w:val="1"/>
          <w:numId w:val="194"/>
        </w:numPr>
        <w:tabs>
          <w:tab w:val="left" w:pos="0"/>
          <w:tab w:val="left" w:pos="709"/>
          <w:tab w:val="left" w:pos="851"/>
          <w:tab w:val="left" w:pos="993"/>
          <w:tab w:val="left" w:pos="1276"/>
          <w:tab w:val="left" w:pos="1560"/>
        </w:tabs>
        <w:spacing w:before="60" w:after="60" w:line="24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64" w:name="_Ref419971527"/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В Аукционе на продажу</w:t>
      </w:r>
      <w:r w:rsidR="00A0133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Голландском аукционе</w:t>
      </w:r>
      <w:r w:rsidR="004A4CB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продажу</w:t>
      </w:r>
      <w:r w:rsidR="00C2549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Объявлении о продаже</w:t>
      </w:r>
      <w:r w:rsidR="00A0133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нформация</w:t>
      </w:r>
      <w:r w:rsidR="0037634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об отказе Победителя от подписания Протокола или Контракта в Секторе Реализации активов и имущества должна поступить Оператору от Заказчика в форме письменного заявления в течение 10 (десяти) рабочих дней с момента, когда Протокол или Контракт должен быть подписан.</w:t>
      </w:r>
      <w:bookmarkEnd w:id="764"/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E608279" w14:textId="77777777" w:rsidR="00803216" w:rsidRPr="006D3159" w:rsidRDefault="00E93BD0" w:rsidP="006C761A">
      <w:pPr>
        <w:numPr>
          <w:ilvl w:val="1"/>
          <w:numId w:val="194"/>
        </w:numPr>
        <w:tabs>
          <w:tab w:val="left" w:pos="0"/>
          <w:tab w:val="left" w:pos="709"/>
          <w:tab w:val="left" w:pos="851"/>
          <w:tab w:val="left" w:pos="993"/>
          <w:tab w:val="left" w:pos="1276"/>
          <w:tab w:val="left" w:pos="1560"/>
        </w:tabs>
        <w:spacing w:before="60" w:after="60" w:line="24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65" w:name="_Ref419971529"/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Аукционе на продажу</w:t>
      </w:r>
      <w:r w:rsidR="0037634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Голландском аукционе на продажу</w:t>
      </w:r>
      <w:r w:rsidR="00C2549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Объявлении о продаже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нформация об отказе Заказчика от подписания Протокола или Контракта в Секторе Реализации активов и имущества должна поступить Оператору от Победителя в форме письменного заявления в течение 10 (десяти) рабочих дней с момента, когда Протокол или Контракт должен быть подписан.</w:t>
      </w:r>
      <w:bookmarkEnd w:id="765"/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77A66F3" w14:textId="77777777" w:rsidR="00DA4F0D" w:rsidRPr="006D3159" w:rsidRDefault="00E93BD0" w:rsidP="006C761A">
      <w:pPr>
        <w:numPr>
          <w:ilvl w:val="1"/>
          <w:numId w:val="194"/>
        </w:numPr>
        <w:tabs>
          <w:tab w:val="left" w:pos="0"/>
          <w:tab w:val="left" w:pos="709"/>
          <w:tab w:val="left" w:pos="851"/>
          <w:tab w:val="left" w:pos="993"/>
          <w:tab w:val="left" w:pos="1276"/>
          <w:tab w:val="left" w:pos="1560"/>
        </w:tabs>
        <w:spacing w:before="60" w:after="60" w:line="24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Аукционе на продажу</w:t>
      </w:r>
      <w:r w:rsidR="0037634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Голландском аукционе на продажу</w:t>
      </w:r>
      <w:r w:rsidR="00C2549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Объявлении о продаже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E17CF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Оператор 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 факту поступления уведомления от </w:t>
      </w:r>
      <w:r w:rsidR="00B643B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Победителя 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письменно информирует Заказчика о поступившем обращении </w:t>
      </w:r>
      <w:r w:rsidR="00B643B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Победителя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. Заказчик в течение 7 календарных дней обязан письменно уведомить Оператора об исполнении обязательств с приложением подтверждающих документов, либо о факте их неисполнения.</w:t>
      </w:r>
    </w:p>
    <w:p w14:paraId="0DCC5006" w14:textId="77777777" w:rsidR="00DA4F0D" w:rsidRPr="006D3159" w:rsidRDefault="00367D1D" w:rsidP="00DA4F0D">
      <w:pPr>
        <w:tabs>
          <w:tab w:val="left" w:pos="0"/>
        </w:tabs>
        <w:spacing w:before="60" w:after="60" w:line="24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Аукционе на продажу</w:t>
      </w:r>
      <w:r w:rsidR="00A0133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37634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Голландском аукционе на </w:t>
      </w:r>
      <w:r w:rsidR="00E4577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продажу</w:t>
      </w:r>
      <w:r w:rsidR="00C2549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Объявлении о продаже</w:t>
      </w:r>
      <w:r w:rsidR="00E45774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сумма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Обеспечения, внесенная Заказчиком, в течение 3 (трёх) рабочих дней с момента получения от него подтверждения о неисполнении обязательств, либо неполучения Оператором информации от Заказчика удерживается в пользу </w:t>
      </w:r>
      <w:r w:rsidR="00B643B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Победителя 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качестве штрафа, при этом блокировка Обеспечительных платежей</w:t>
      </w:r>
      <w:r w:rsidR="0037634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(Задатка)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643B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Победителя 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снимается.</w:t>
      </w:r>
    </w:p>
    <w:p w14:paraId="72269E30" w14:textId="77777777" w:rsidR="00DA4F0D" w:rsidRPr="006D3159" w:rsidRDefault="00E93BD0" w:rsidP="006C761A">
      <w:pPr>
        <w:pStyle w:val="af1"/>
        <w:numPr>
          <w:ilvl w:val="1"/>
          <w:numId w:val="194"/>
        </w:numPr>
        <w:tabs>
          <w:tab w:val="left" w:pos="0"/>
        </w:tabs>
        <w:spacing w:before="60" w:after="60"/>
        <w:ind w:left="0" w:firstLine="851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Аукционе на продажу</w:t>
      </w:r>
      <w:r w:rsidR="0037634B" w:rsidRPr="006D3159">
        <w:rPr>
          <w:rFonts w:ascii="Times New Roman" w:hAnsi="Times New Roman"/>
          <w:color w:val="000000" w:themeColor="text1"/>
          <w:sz w:val="24"/>
          <w:szCs w:val="24"/>
        </w:rPr>
        <w:t>, Голландском аукционе на продажу</w:t>
      </w:r>
      <w:r w:rsidR="00C2549A" w:rsidRPr="006D3159">
        <w:rPr>
          <w:rFonts w:ascii="Times New Roman" w:hAnsi="Times New Roman"/>
          <w:color w:val="000000" w:themeColor="text1"/>
          <w:sz w:val="24"/>
          <w:szCs w:val="24"/>
        </w:rPr>
        <w:t>, Объявлении о продаже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23B81" w:rsidRPr="006D3159">
        <w:rPr>
          <w:rFonts w:ascii="Times New Roman" w:hAnsi="Times New Roman"/>
          <w:color w:val="000000" w:themeColor="text1"/>
          <w:sz w:val="24"/>
          <w:szCs w:val="24"/>
        </w:rPr>
        <w:t>О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ператор по факту поступления уведомления от Заказчика письменно информирует </w:t>
      </w:r>
      <w:r w:rsidR="00B643B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Победителя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 поступившем обращении Заказчика. </w:t>
      </w:r>
      <w:r w:rsidR="00B643B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Победитель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в течение 7 календарных дней обязан письменно уведомить Оператора об исполнении обязательств с приложением подтверждающих документов, либо о факте их неисполнения.</w:t>
      </w:r>
    </w:p>
    <w:p w14:paraId="4E8F977D" w14:textId="77777777" w:rsidR="00DA4F0D" w:rsidRPr="006D3159" w:rsidRDefault="00367D1D" w:rsidP="00DA4F0D">
      <w:pPr>
        <w:tabs>
          <w:tab w:val="left" w:pos="0"/>
        </w:tabs>
        <w:spacing w:before="60" w:after="60" w:line="24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В Аукционе на продажу</w:t>
      </w:r>
      <w:r w:rsidR="00A0133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37634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Голландском аукционе на продажу</w:t>
      </w:r>
      <w:r w:rsidR="00C2549A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, Объявлении о продаже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1330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умма Обеспечения</w:t>
      </w:r>
      <w:r w:rsidR="0037634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(Задатка)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внесенная </w:t>
      </w:r>
      <w:r w:rsidR="00B643B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Победителем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в течение 3 (трёх) рабочих дней с момента получения от него подтверждения о неисполнении обязательств, либо неполучения Оператором информации от </w:t>
      </w:r>
      <w:r w:rsidR="00B643B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Победителя </w:t>
      </w:r>
      <w:r w:rsidR="00DA4F0D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удерживается в пользу Заказчика в качестве штрафа.</w:t>
      </w:r>
    </w:p>
    <w:p w14:paraId="75B38095" w14:textId="77777777" w:rsidR="00F925CB" w:rsidRPr="006D3159" w:rsidRDefault="00C80A6D" w:rsidP="00DA4F0D">
      <w:pPr>
        <w:tabs>
          <w:tab w:val="left" w:pos="0"/>
        </w:tabs>
        <w:spacing w:before="60" w:after="60" w:line="24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Указанный порядок удержания штрафа </w:t>
      </w:r>
      <w:r w:rsidR="00F925C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не применя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="00F925CB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тся в отношении Участника, подавшего предпоследнее предложение по цене.</w:t>
      </w:r>
    </w:p>
    <w:p w14:paraId="0258BCBC" w14:textId="77777777" w:rsidR="00DA4F0D" w:rsidRPr="006D3159" w:rsidRDefault="00367D1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851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Аукционе на продажу,</w:t>
      </w:r>
      <w:r w:rsidR="0037634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Голландском аукционе на продажу</w:t>
      </w:r>
      <w:r w:rsidR="00F0467E" w:rsidRPr="006D3159">
        <w:rPr>
          <w:rFonts w:ascii="Times New Roman" w:hAnsi="Times New Roman"/>
          <w:color w:val="000000" w:themeColor="text1"/>
          <w:sz w:val="24"/>
          <w:szCs w:val="24"/>
        </w:rPr>
        <w:t>, Объявлении о продаже,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е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сли в течении срока, указанного в п. </w:t>
      </w:r>
      <w:r w:rsidR="00192BF0" w:rsidRPr="006D3159">
        <w:rPr>
          <w:rFonts w:ascii="Times New Roman" w:hAnsi="Times New Roman"/>
          <w:color w:val="000000" w:themeColor="text1"/>
          <w:sz w:val="24"/>
          <w:szCs w:val="24"/>
        </w:rPr>
        <w:t>20.4.</w:t>
      </w:r>
      <w:r w:rsidR="001F2AF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A58C1" w:rsidRPr="006D3159">
        <w:rPr>
          <w:rFonts w:ascii="Times New Roman" w:hAnsi="Times New Roman"/>
          <w:color w:val="000000" w:themeColor="text1"/>
          <w:sz w:val="24"/>
          <w:szCs w:val="24"/>
        </w:rPr>
        <w:t>-</w:t>
      </w:r>
      <w:r w:rsidR="001F2AF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92BF0" w:rsidRPr="006D3159">
        <w:rPr>
          <w:rFonts w:ascii="Times New Roman" w:hAnsi="Times New Roman"/>
          <w:color w:val="000000" w:themeColor="text1"/>
          <w:sz w:val="24"/>
          <w:szCs w:val="24"/>
        </w:rPr>
        <w:t>20.5</w:t>
      </w:r>
      <w:r w:rsidR="00AA58C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Правил,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Оператор не получает от Заказчика или </w:t>
      </w:r>
      <w:r w:rsidR="00B643B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Победителя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уведомления о неисполнении обязательств другой стороны, Оператор снимает блокировку Обеспечительных платежей</w:t>
      </w:r>
      <w:r w:rsidR="0037634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(Задатка)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643B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Победителя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и Заказчика. После снятия блокировки Обеспечительных платежей</w:t>
      </w:r>
      <w:r w:rsidR="0037634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(Задатка)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стороны лишаются права предъявления требований о применении штрафных санкций.</w:t>
      </w:r>
    </w:p>
    <w:p w14:paraId="214D1B4A" w14:textId="77777777" w:rsidR="00452ADC" w:rsidRPr="006D3159" w:rsidRDefault="00367D1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проведении Аукционов на продажу</w:t>
      </w:r>
      <w:r w:rsidR="0037634B" w:rsidRPr="006D3159">
        <w:rPr>
          <w:rFonts w:ascii="Times New Roman" w:hAnsi="Times New Roman"/>
          <w:color w:val="000000" w:themeColor="text1"/>
          <w:sz w:val="24"/>
          <w:szCs w:val="24"/>
        </w:rPr>
        <w:t>, Голландского аукциона на продажу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</w:t>
      </w:r>
      <w:r w:rsidR="00AE330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окументы, указанные в п. </w:t>
      </w:r>
      <w:r w:rsidR="00192BF0" w:rsidRPr="006D3159">
        <w:rPr>
          <w:rFonts w:ascii="Times New Roman" w:hAnsi="Times New Roman"/>
          <w:color w:val="000000" w:themeColor="text1"/>
          <w:sz w:val="24"/>
          <w:szCs w:val="24"/>
        </w:rPr>
        <w:t>20.1</w:t>
      </w:r>
      <w:r w:rsidR="00AE3307" w:rsidRPr="006D3159">
        <w:rPr>
          <w:rFonts w:ascii="Times New Roman" w:hAnsi="Times New Roman"/>
          <w:color w:val="000000" w:themeColor="text1"/>
          <w:sz w:val="24"/>
          <w:szCs w:val="24"/>
        </w:rPr>
        <w:t>-</w:t>
      </w:r>
      <w:r w:rsidR="00192BF0" w:rsidRPr="006D3159">
        <w:rPr>
          <w:rFonts w:ascii="Times New Roman" w:hAnsi="Times New Roman"/>
          <w:color w:val="000000" w:themeColor="text1"/>
          <w:sz w:val="24"/>
          <w:szCs w:val="24"/>
        </w:rPr>
        <w:t>20.2.</w:t>
      </w:r>
      <w:r w:rsidR="00AE330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Правил</w:t>
      </w:r>
      <w:r w:rsidR="003B69F8" w:rsidRPr="006D3159">
        <w:rPr>
          <w:rFonts w:ascii="Times New Roman" w:hAnsi="Times New Roman"/>
          <w:color w:val="000000" w:themeColor="text1"/>
          <w:sz w:val="24"/>
          <w:szCs w:val="24"/>
        </w:rPr>
        <w:t>,</w:t>
      </w:r>
      <w:r w:rsidR="00AE330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после подписания каждой из сторон </w:t>
      </w:r>
      <w:r w:rsidR="00CB241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течение </w:t>
      </w:r>
      <w:r w:rsidR="00A01330" w:rsidRPr="006D3159">
        <w:rPr>
          <w:rFonts w:ascii="Times New Roman" w:hAnsi="Times New Roman"/>
          <w:color w:val="000000" w:themeColor="text1"/>
          <w:sz w:val="24"/>
          <w:szCs w:val="24"/>
        </w:rPr>
        <w:t>1 </w:t>
      </w:r>
      <w:r w:rsidR="00CB241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(одного) рабочего дня </w:t>
      </w:r>
      <w:r w:rsidR="00AE330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обязательном порядке должны быть загружены </w:t>
      </w:r>
      <w:r w:rsidR="00B643B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Победителем </w:t>
      </w:r>
      <w:r w:rsidR="003B69F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 Заказчиком </w:t>
      </w:r>
      <w:r w:rsidR="00AE330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</w:t>
      </w:r>
      <w:r w:rsidR="003B69F8" w:rsidRPr="006D3159">
        <w:rPr>
          <w:rFonts w:ascii="Times New Roman" w:hAnsi="Times New Roman"/>
          <w:color w:val="000000" w:themeColor="text1"/>
          <w:sz w:val="24"/>
          <w:szCs w:val="24"/>
        </w:rPr>
        <w:t>Систему в раздел контроля сроков заключения Контракта</w:t>
      </w:r>
      <w:r w:rsidR="00AE3307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61CB90F" w14:textId="77777777" w:rsidR="00E93BD0" w:rsidRDefault="00E93BD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ins w:id="766" w:author="Саржанов Руслан Рамисович" w:date="2020-04-17T15:03:00Z"/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случае уклонения Сторон Аукциона с использованием депозитов от исполнения своих обязательств возникшие споры решаются в соответствии с </w:t>
      </w:r>
      <w:r w:rsidR="001A2640" w:rsidRPr="006D3159">
        <w:rPr>
          <w:rFonts w:ascii="Times New Roman" w:hAnsi="Times New Roman"/>
          <w:color w:val="000000" w:themeColor="text1"/>
          <w:sz w:val="24"/>
          <w:szCs w:val="24"/>
        </w:rPr>
        <w:t>г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ражданским законодательством Российской Федерации.</w:t>
      </w:r>
    </w:p>
    <w:p w14:paraId="3B18487E" w14:textId="64A01BA7" w:rsidR="004D685E" w:rsidRPr="00052021" w:rsidRDefault="004D685E">
      <w:pPr>
        <w:pStyle w:val="af1"/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sz w:val="24"/>
          <w:szCs w:val="24"/>
          <w:rPrChange w:id="767" w:author="Саржанов Руслан Рамисович" w:date="2020-07-06T16:20:00Z">
            <w:rPr>
              <w:rFonts w:ascii="Times New Roman" w:hAnsi="Times New Roman"/>
              <w:color w:val="000000" w:themeColor="text1"/>
              <w:sz w:val="24"/>
              <w:szCs w:val="24"/>
            </w:rPr>
          </w:rPrChange>
        </w:rPr>
        <w:pPrChange w:id="768" w:author="Саржанов Руслан Рамисович" w:date="2020-04-17T15:03:00Z">
          <w:pPr>
            <w:pStyle w:val="af1"/>
            <w:numPr>
              <w:ilvl w:val="1"/>
              <w:numId w:val="194"/>
            </w:numPr>
            <w:tabs>
              <w:tab w:val="left" w:pos="0"/>
            </w:tabs>
            <w:spacing w:before="60"/>
            <w:ind w:left="0" w:firstLine="709"/>
            <w:jc w:val="both"/>
          </w:pPr>
        </w:pPrChange>
      </w:pPr>
      <w:ins w:id="769" w:author="Саржанов Руслан Рамисович" w:date="2020-04-17T15:03:00Z">
        <w:r w:rsidRPr="00052021">
          <w:rPr>
            <w:rFonts w:ascii="Times New Roman" w:hAnsi="Times New Roman"/>
            <w:sz w:val="24"/>
            <w:szCs w:val="24"/>
            <w:rPrChange w:id="770" w:author="Саржанов Руслан Рамисович" w:date="2020-07-06T16:20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 xml:space="preserve">В случае возврата Оператором суммы депозита Победителю Аукциона с использованием депозитов по причине отказа и/или уклонения </w:t>
        </w:r>
      </w:ins>
      <w:ins w:id="771" w:author="Саржанов Руслан Рамисович" w:date="2020-04-17T15:04:00Z">
        <w:r w:rsidRPr="00052021">
          <w:rPr>
            <w:rFonts w:ascii="Times New Roman" w:hAnsi="Times New Roman"/>
            <w:sz w:val="24"/>
            <w:szCs w:val="24"/>
            <w:rPrChange w:id="772" w:author="Саржанов Руслан Рамисович" w:date="2020-07-06T16:20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>Заказчика</w:t>
        </w:r>
      </w:ins>
      <w:ins w:id="773" w:author="Саржанов Руслан Рамисович" w:date="2020-04-17T15:03:00Z">
        <w:r w:rsidRPr="00052021">
          <w:rPr>
            <w:rFonts w:ascii="Times New Roman" w:hAnsi="Times New Roman"/>
            <w:sz w:val="24"/>
            <w:szCs w:val="24"/>
            <w:rPrChange w:id="774" w:author="Саржанов Руслан Рамисович" w:date="2020-07-06T16:20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 xml:space="preserve"> от заключения контракта с Победителем, </w:t>
        </w:r>
      </w:ins>
      <w:ins w:id="775" w:author="Саржанов Руслан Рамисович" w:date="2020-04-17T15:04:00Z">
        <w:r w:rsidRPr="00052021">
          <w:rPr>
            <w:rFonts w:ascii="Times New Roman" w:hAnsi="Times New Roman"/>
            <w:sz w:val="24"/>
            <w:szCs w:val="24"/>
            <w:rPrChange w:id="776" w:author="Саржанов Руслан Рамисович" w:date="2020-07-06T16:20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 xml:space="preserve">Оператор </w:t>
        </w:r>
      </w:ins>
      <w:ins w:id="777" w:author="Саржанов Руслан Рамисович" w:date="2020-04-17T15:03:00Z">
        <w:r w:rsidRPr="00052021">
          <w:rPr>
            <w:rFonts w:ascii="Times New Roman" w:hAnsi="Times New Roman"/>
            <w:sz w:val="24"/>
            <w:szCs w:val="24"/>
            <w:rPrChange w:id="778" w:author="Саржанов Руслан Рамисович" w:date="2020-07-06T16:20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 xml:space="preserve">вправе требовать от </w:t>
        </w:r>
      </w:ins>
      <w:ins w:id="779" w:author="Саржанов Руслан Рамисович" w:date="2020-04-17T15:04:00Z">
        <w:r w:rsidRPr="00052021">
          <w:rPr>
            <w:rFonts w:ascii="Times New Roman" w:hAnsi="Times New Roman"/>
            <w:sz w:val="24"/>
            <w:szCs w:val="24"/>
            <w:rPrChange w:id="780" w:author="Саржанов Руслан Рамисович" w:date="2020-07-06T16:20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>Заказчика</w:t>
        </w:r>
      </w:ins>
      <w:ins w:id="781" w:author="Саржанов Руслан Рамисович" w:date="2020-04-17T15:03:00Z">
        <w:r w:rsidRPr="00052021">
          <w:rPr>
            <w:rFonts w:ascii="Times New Roman" w:hAnsi="Times New Roman"/>
            <w:sz w:val="24"/>
            <w:szCs w:val="24"/>
            <w:rPrChange w:id="782" w:author="Саржанов Руслан Рамисович" w:date="2020-07-06T16:20:00Z">
              <w:rPr>
                <w:rFonts w:ascii="Times New Roman" w:hAnsi="Times New Roman"/>
                <w:color w:val="000000" w:themeColor="text1"/>
                <w:sz w:val="24"/>
                <w:szCs w:val="24"/>
              </w:rPr>
            </w:rPrChange>
          </w:rPr>
          <w:t xml:space="preserve"> уплаты штрафа в размере возвращённого депозита Победителя.</w:t>
        </w:r>
      </w:ins>
    </w:p>
    <w:p w14:paraId="36F43065" w14:textId="77777777" w:rsidR="008E17CF" w:rsidRPr="006D3159" w:rsidRDefault="008E17CF" w:rsidP="00117685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В Голландском аукционе на </w:t>
      </w:r>
      <w:r w:rsidR="0013256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продажу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сумм</w:t>
      </w:r>
      <w:r w:rsidR="00C53FC7" w:rsidRPr="006D3159">
        <w:rPr>
          <w:rFonts w:ascii="Times New Roman" w:hAnsi="Times New Roman"/>
          <w:color w:val="000000" w:themeColor="text1"/>
          <w:sz w:val="24"/>
          <w:szCs w:val="24"/>
        </w:rPr>
        <w:t>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Задатка Победителя </w:t>
      </w:r>
      <w:r w:rsidR="00F925CB" w:rsidRPr="006D3159">
        <w:rPr>
          <w:rFonts w:ascii="Times New Roman" w:hAnsi="Times New Roman"/>
          <w:color w:val="000000" w:themeColor="text1"/>
          <w:sz w:val="24"/>
          <w:szCs w:val="24"/>
        </w:rPr>
        <w:t>может быть перечислена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Оператором в пользу Заказчика в счет исполнения обязательств Победителя по заключенному контракту на основании письменного распоряжения Заказчика при условии подписания контракта и</w:t>
      </w:r>
      <w:r w:rsidR="0034466A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(или)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протокола Торгов. </w:t>
      </w:r>
    </w:p>
    <w:p w14:paraId="50F15228" w14:textId="77777777" w:rsidR="00117685" w:rsidRPr="006D3159" w:rsidRDefault="00117685" w:rsidP="00117685">
      <w:pPr>
        <w:pStyle w:val="af1"/>
        <w:numPr>
          <w:ilvl w:val="1"/>
          <w:numId w:val="194"/>
        </w:numPr>
        <w:tabs>
          <w:tab w:val="left" w:pos="0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При внесении Участниками Голландского аукциона на продажу суммы Задатка не на счет Оператора, </w:t>
      </w:r>
      <w:r w:rsidR="001A264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случае нарушения Сторонами своих обязательств по итогам Торгов и/или Контракта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разрешение возникших споров осуществляются в соответствии с </w:t>
      </w:r>
      <w:r w:rsidR="001A2640" w:rsidRPr="006D3159">
        <w:rPr>
          <w:rFonts w:ascii="Times New Roman" w:hAnsi="Times New Roman"/>
          <w:color w:val="000000" w:themeColor="text1"/>
          <w:sz w:val="24"/>
          <w:szCs w:val="24"/>
        </w:rPr>
        <w:t>г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ражданским законодательством Российской Федерации. </w:t>
      </w:r>
    </w:p>
    <w:p w14:paraId="54E99C9A" w14:textId="77777777" w:rsidR="00324520" w:rsidRPr="006D3159" w:rsidRDefault="00324520" w:rsidP="00200FA5">
      <w:pPr>
        <w:pStyle w:val="af1"/>
        <w:numPr>
          <w:ilvl w:val="1"/>
          <w:numId w:val="194"/>
        </w:numPr>
        <w:tabs>
          <w:tab w:val="left" w:pos="0"/>
        </w:tabs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 случае нарушения Заказчиком своих обязательств по </w:t>
      </w:r>
      <w:r w:rsidR="00BB5092" w:rsidRPr="006D3159">
        <w:rPr>
          <w:rFonts w:ascii="Times New Roman" w:hAnsi="Times New Roman"/>
          <w:color w:val="000000" w:themeColor="text1"/>
          <w:sz w:val="24"/>
          <w:szCs w:val="24"/>
        </w:rPr>
        <w:t>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онтракту, </w:t>
      </w:r>
      <w:r w:rsidR="00BB509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заключенного по итогам Голландского аукциона на продажу,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возврат Победителю суммы его </w:t>
      </w:r>
      <w:r w:rsidR="00117685" w:rsidRPr="006D3159">
        <w:rPr>
          <w:rFonts w:ascii="Times New Roman" w:hAnsi="Times New Roman"/>
          <w:color w:val="000000" w:themeColor="text1"/>
          <w:sz w:val="24"/>
          <w:szCs w:val="24"/>
        </w:rPr>
        <w:t>З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адатка, перечисленного Оператором в пользу Заказчика в счет исполнения обязательств Победителя по </w:t>
      </w:r>
      <w:r w:rsidR="00BB5092" w:rsidRPr="006D3159">
        <w:rPr>
          <w:rFonts w:ascii="Times New Roman" w:hAnsi="Times New Roman"/>
          <w:color w:val="000000" w:themeColor="text1"/>
          <w:sz w:val="24"/>
          <w:szCs w:val="24"/>
        </w:rPr>
        <w:t>К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онтракту, осуществляется Заказчиком в соответствии с требованиями действующего законодательства. </w:t>
      </w:r>
    </w:p>
    <w:p w14:paraId="21299225" w14:textId="77777777" w:rsidR="00450135" w:rsidRPr="006D3159" w:rsidRDefault="00450135" w:rsidP="00450135">
      <w:pPr>
        <w:pStyle w:val="af1"/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0"/>
          <w:szCs w:val="20"/>
        </w:rPr>
      </w:pPr>
    </w:p>
    <w:p w14:paraId="52D852E2" w14:textId="77777777" w:rsidR="00DA4F0D" w:rsidRPr="006D3159" w:rsidRDefault="00DA4F0D" w:rsidP="006C761A">
      <w:pPr>
        <w:pStyle w:val="1"/>
        <w:numPr>
          <w:ilvl w:val="0"/>
          <w:numId w:val="194"/>
        </w:numPr>
        <w:spacing w:before="100" w:beforeAutospacing="1"/>
        <w:jc w:val="center"/>
        <w:rPr>
          <w:rFonts w:ascii="Times New Roman" w:hAnsi="Times New Roman"/>
          <w:color w:val="000000" w:themeColor="text1"/>
        </w:rPr>
      </w:pPr>
      <w:bookmarkStart w:id="783" w:name="_Toc44944883"/>
      <w:r w:rsidRPr="006D3159">
        <w:rPr>
          <w:rFonts w:ascii="Times New Roman" w:hAnsi="Times New Roman"/>
          <w:color w:val="000000" w:themeColor="text1"/>
        </w:rPr>
        <w:t>ОКЛ на продажу</w:t>
      </w:r>
      <w:r w:rsidR="00125381" w:rsidRPr="006D3159">
        <w:rPr>
          <w:rFonts w:ascii="Times New Roman" w:hAnsi="Times New Roman"/>
          <w:color w:val="000000" w:themeColor="text1"/>
        </w:rPr>
        <w:t xml:space="preserve"> в Секторе Реализации активов и имущества</w:t>
      </w:r>
      <w:bookmarkEnd w:id="783"/>
    </w:p>
    <w:p w14:paraId="4FF07FD8" w14:textId="3720982F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784" w:name="_Ref449088219"/>
      <w:r w:rsidRPr="006D3159">
        <w:rPr>
          <w:rFonts w:ascii="Times New Roman" w:hAnsi="Times New Roman"/>
          <w:color w:val="000000" w:themeColor="text1"/>
          <w:sz w:val="24"/>
          <w:szCs w:val="24"/>
        </w:rPr>
        <w:t>Публикация Извещения о проведении Открытого конкурентного листа на продажу и Предложения Участников не должны расцениваться в качестве объявления о проведении Торгов или приглашения принять участие в Торгах, а также как оферта или приглашение делать оферты. Соответственно, статьи 435-437, 447-449 Гражданского кодекса Российской Федерации к данно</w:t>
      </w:r>
      <w:r w:rsidR="000A061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й процедуре Продажи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не применяются.</w:t>
      </w:r>
      <w:bookmarkEnd w:id="784"/>
    </w:p>
    <w:p w14:paraId="58654FD8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Участник может подать несколько Предложений по каждому Лоту ОКЛ на продажу.</w:t>
      </w:r>
    </w:p>
    <w:p w14:paraId="41B4EB28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Участник может подать Предложения по любому количеству Лотов. При этом в Предложении Участником может быть указано количество товаров, которое меньше выставленного Заказчиком на продажу.</w:t>
      </w:r>
    </w:p>
    <w:p w14:paraId="54AE47A1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каждом Лоте после завершения времени приема Предложений Заказчику предоставляется возможность самостоятельного выбора лучших Предложений. Система не определяет автоматически лучшее Предложение.</w:t>
      </w:r>
    </w:p>
    <w:p w14:paraId="3CFECD1F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Заказчику в течение 28 (двадцати восьми) календарных дней с момента завершения времени приема Предложений предоставляется возможность выбора Покупателя. При этом цена Лота может не являться приоритетным условием для выбора.</w:t>
      </w:r>
    </w:p>
    <w:p w14:paraId="160FEBBE" w14:textId="77777777" w:rsidR="00DA4F0D" w:rsidRPr="006D3159" w:rsidRDefault="00DA4F0D" w:rsidP="009666D2">
      <w:pPr>
        <w:pStyle w:val="af1"/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в течение указанного срока Заказчик не сделал выбор Покупателя (ей) по всем Лотам, то Выписка из ОКЛ на продажу не формируется, при этом в Системе указывается формулировка: «Заказчик не сделал выбор покупателя в отведенный ему срок».</w:t>
      </w:r>
    </w:p>
    <w:p w14:paraId="7BD38474" w14:textId="77777777" w:rsidR="00DA4F0D" w:rsidRPr="006D3159" w:rsidRDefault="00DA4F0D" w:rsidP="009666D2">
      <w:pPr>
        <w:pStyle w:val="af1"/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Заказчик имеет право получить дополнительное время для выбора </w:t>
      </w:r>
      <w:r w:rsidR="006E5E2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Покупателя (ей)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сроком до 14 (четырнадцати) календарных дней. При этом Заказчик обязан до истечения первоначального срока выбора Покупателя (ей) предоставить Оператору соответствующее письменное заявление на официальном бланке за подписью уполномоченного лица с указанием причин.</w:t>
      </w:r>
    </w:p>
    <w:p w14:paraId="7C8D4B53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наличии в ОКЛ на продажу более одного Лота и поданных Предложений от нескольких Участников, Заказчик может выбрать Предложения от разных Участников и распределить выставленное на продажу количество товаров по Лоту между двумя и более Участниками. В случае, если Участник в своем Предложении сделал отметку о несогласии купить количество товаров, которое меньше заявленного им, то Заказчик не может изменить количество товара в его Предложении при выборе.</w:t>
      </w:r>
    </w:p>
    <w:p w14:paraId="538FB2A7" w14:textId="77777777" w:rsidR="00DA4F0D" w:rsidRPr="006D3159" w:rsidRDefault="00A642DE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З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аказчик должен указать в Системе обоснование выбора Покупателя (ей), после чего Система формирует Выписку из ОКЛ на продажу. При этом обос</w:t>
      </w:r>
      <w:r w:rsidR="006E5E2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нование выбора Покупателя (ей)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не доступно для просмотра Участникам.</w:t>
      </w:r>
    </w:p>
    <w:p w14:paraId="4AC5821D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может отказаться от выбора Предложений по любому количеству Лотов в ОКЛ на продажу. В случае отказа от выбора Предложений по всем Лотам, Заказчик должен указать в Системе обоснование своего решения. При этом обоснование отказа от выбора Покупателя (ей) не доступно для просмотра Участникам.</w:t>
      </w:r>
    </w:p>
    <w:p w14:paraId="161D7D63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Покупатель отказался от заключения Контракта, Заказчик имеет право выбрать другого Участника, подавшего Предложение в ОКЛ на продажу (право повторного выбора). В таком случае обязательными условиями возникновения у Заказчика права повторного выбора является предоставление Заказчиком Оператору письменного заявления, подписанного уполномоченным лицом, с указанием причин необходимости повторного выбора, а также наличие у Оператора письма от Покупателя с подтверждением и указанием причин данных обстоятельств.</w:t>
      </w:r>
    </w:p>
    <w:p w14:paraId="045FF332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Оператор имеет право потребовать от Покупателя предоставить в течение 3 (трех) рабочих дней письмо о причинах отказа в заключении Контракта или о соответствии требованиям Заказчика, не противоречащим условиям ОКЛ на продажу. В случае не предоставления письма, Оператор имеет право предоставить повторный выбор Заказчику.</w:t>
      </w:r>
    </w:p>
    <w:p w14:paraId="7001696D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Покупатель предоставил Оператору письмо с подтверждением намерения заключить Контракт на условиях ОКЛ на продажу и/или не согласием с причинами отказа Заказчика, Оператор имеет право не предоставлять Заказчику повторный выбор.</w:t>
      </w:r>
    </w:p>
    <w:p w14:paraId="01367782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Право повторного выбора также может быть предоставлено Заказчику в одностороннем порядке, по независящим от Покупателя обстоятельствам. В таком случае обязательным условием возникновения у Заказчика права повторного выбора является предоставление Заказчиком Оператору письменного заявления, подписанного уполномоченным лицом, с подробным указанием причины необходимости повторного выбора. Письма от Покупателя в таком случае не требуется.</w:t>
      </w:r>
    </w:p>
    <w:p w14:paraId="219361E9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При повторном выборе Заказчик не имеет права повторить первоначальный выбор Предложения Участника</w:t>
      </w:r>
      <w:r w:rsidR="00E4577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(ов).</w:t>
      </w:r>
    </w:p>
    <w:p w14:paraId="2E1FFD84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ОКЛ на продажу закрывается при выполнении одного из следующих условий:</w:t>
      </w:r>
    </w:p>
    <w:p w14:paraId="1C4D7614" w14:textId="77777777" w:rsidR="00DA4F0D" w:rsidRPr="006D3159" w:rsidRDefault="00DA4F0D" w:rsidP="00CE5BE6">
      <w:pPr>
        <w:pStyle w:val="af1"/>
        <w:numPr>
          <w:ilvl w:val="0"/>
          <w:numId w:val="150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выбрал одно или несколько Предложений и указал обоснование выбора в Системе;</w:t>
      </w:r>
    </w:p>
    <w:p w14:paraId="62B7932D" w14:textId="77777777" w:rsidR="00DA4F0D" w:rsidRPr="006D3159" w:rsidRDefault="00DA4F0D" w:rsidP="00CE5BE6">
      <w:pPr>
        <w:pStyle w:val="af1"/>
        <w:numPr>
          <w:ilvl w:val="0"/>
          <w:numId w:val="150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Заказчик отказался от выбора Предложений по всем Лотам и указал обоснование отказа в Системе;</w:t>
      </w:r>
    </w:p>
    <w:p w14:paraId="3796067E" w14:textId="77777777" w:rsidR="00DA4F0D" w:rsidRPr="006D3159" w:rsidRDefault="00DA4F0D" w:rsidP="00CE5BE6">
      <w:pPr>
        <w:pStyle w:val="af1"/>
        <w:numPr>
          <w:ilvl w:val="0"/>
          <w:numId w:val="150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истек отведенный срок для выбора Предложений;</w:t>
      </w:r>
    </w:p>
    <w:p w14:paraId="1183E98A" w14:textId="77777777" w:rsidR="00DA4F0D" w:rsidRPr="006D3159" w:rsidRDefault="00DA4F0D" w:rsidP="00CE5BE6">
      <w:pPr>
        <w:pStyle w:val="af1"/>
        <w:numPr>
          <w:ilvl w:val="0"/>
          <w:numId w:val="150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не было подано ни одного Предложения от Участников</w:t>
      </w:r>
      <w:r w:rsidR="00E333C4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(в данном случае ОКЛ на продажу считается несостоявшимся).</w:t>
      </w:r>
    </w:p>
    <w:p w14:paraId="0CA31DD7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Система автоматически извещает Покупателей о закрытии ОКЛ на продажу.</w:t>
      </w:r>
    </w:p>
    <w:p w14:paraId="68BC7840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 момента публикации Заявки Заказчик и Участник ОКЛ на продажу получают возможность просматривать обезличенные Предложения, поданные другими Участниками, по каждому Лоту по следующим его параметрам:</w:t>
      </w:r>
    </w:p>
    <w:p w14:paraId="215E2377" w14:textId="77777777" w:rsidR="00DA4F0D" w:rsidRPr="006D3159" w:rsidRDefault="00DA4F0D" w:rsidP="00CE5BE6">
      <w:pPr>
        <w:pStyle w:val="af1"/>
        <w:numPr>
          <w:ilvl w:val="0"/>
          <w:numId w:val="145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поданные другим Участником количество товара и цена за единицу товара, общая стоимость Предложения этого Участника по Лоту,</w:t>
      </w:r>
    </w:p>
    <w:p w14:paraId="33835B81" w14:textId="77777777" w:rsidR="00DA4F0D" w:rsidRPr="006D3159" w:rsidRDefault="00DA4F0D" w:rsidP="00CE5BE6">
      <w:pPr>
        <w:pStyle w:val="af1"/>
        <w:numPr>
          <w:ilvl w:val="0"/>
          <w:numId w:val="145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отметка о согласии или не согласии другого Участника купить количество товара, которое меньше заявленного данным Участником,</w:t>
      </w:r>
    </w:p>
    <w:p w14:paraId="515A4472" w14:textId="77777777" w:rsidR="00DA4F0D" w:rsidRPr="006D3159" w:rsidRDefault="00DA4F0D" w:rsidP="00CE5BE6">
      <w:pPr>
        <w:pStyle w:val="af1"/>
        <w:numPr>
          <w:ilvl w:val="0"/>
          <w:numId w:val="145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отметки о соответствии или не соответствии Предложения другого Участника заявленным Заказчиком условиям по следующим параметрам Лота: «технические характеристики товара», «условия оплаты», «срок передачи товарно-материальных ценностей».</w:t>
      </w:r>
    </w:p>
    <w:p w14:paraId="0F00A86D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Отметка о несоответствии присваивается Предложению Участника в том случае, если его Предложение отличается по тексту от заявленных Заказчиком условий или, если Участник не указал никакой информации по конкретным параметрам.</w:t>
      </w:r>
    </w:p>
    <w:p w14:paraId="274A1D5D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Каждый Участник ОКЛ на продажу может подавать, отзывать и изменять свои Предложения по каждому параметру Лота</w:t>
      </w:r>
      <w:r w:rsidR="00B5355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за исключением технических </w:t>
      </w:r>
      <w:r w:rsidR="00EC7124" w:rsidRPr="006D3159">
        <w:rPr>
          <w:rFonts w:ascii="Times New Roman" w:hAnsi="Times New Roman"/>
          <w:color w:val="000000" w:themeColor="text1"/>
          <w:sz w:val="24"/>
          <w:szCs w:val="24"/>
        </w:rPr>
        <w:t>характеристик Товара</w:t>
      </w:r>
      <w:r w:rsidR="008A6FF2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5355D" w:rsidRPr="006D3159">
        <w:rPr>
          <w:rFonts w:ascii="Times New Roman" w:hAnsi="Times New Roman"/>
          <w:color w:val="000000" w:themeColor="text1"/>
          <w:sz w:val="24"/>
          <w:szCs w:val="24"/>
        </w:rPr>
        <w:t>вплоть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до истечения времени проведения ОКЛ на продажу. При этом новая цена от Участника может превышать или быть меньше ранее поданной этим же Участником цены.</w:t>
      </w:r>
    </w:p>
    <w:p w14:paraId="6155425D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ОКЛ на продажу считается оконченным, если истекло указанное в Системе время подачи и изменения Участниками своих Предложений по всем входящим в ОКЛ на продажу Лотам.</w:t>
      </w:r>
    </w:p>
    <w:p w14:paraId="1EDFD1DD" w14:textId="77777777" w:rsidR="00DA4F0D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Если до истечения времени проведения ОКЛ на продажу по каждому лоту осталось менее 10 (десяти) минут, то ОКЛ на продажу продлевается на 10 (десять) минут с момента подачи последнего Предложения.</w:t>
      </w:r>
    </w:p>
    <w:p w14:paraId="0B82CA3A" w14:textId="77777777" w:rsidR="006E5E2C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После начала времени продления ОКЛ на продажу Участнику разрешается изменять любой параметр Лота</w:t>
      </w:r>
      <w:r w:rsidR="00B5355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за исключением технических характеристик </w:t>
      </w:r>
      <w:r w:rsidR="008A6FF2" w:rsidRPr="006D3159">
        <w:rPr>
          <w:rFonts w:ascii="Times New Roman" w:hAnsi="Times New Roman"/>
          <w:color w:val="000000" w:themeColor="text1"/>
          <w:sz w:val="24"/>
          <w:szCs w:val="24"/>
        </w:rPr>
        <w:t>Товара</w:t>
      </w:r>
      <w:r w:rsidR="00132569" w:rsidRPr="006D3159">
        <w:rPr>
          <w:rFonts w:ascii="Times New Roman" w:hAnsi="Times New Roman"/>
          <w:color w:val="000000" w:themeColor="text1"/>
          <w:sz w:val="24"/>
          <w:szCs w:val="24"/>
        </w:rPr>
        <w:t>, но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не более 5 раз подряд (т.е. параметр Лота изменял каждый раз один и тот же Участник). Последующее изменение параметра другим Участником привод</w:t>
      </w:r>
      <w:r w:rsidR="006E5E2C" w:rsidRPr="006D3159">
        <w:rPr>
          <w:rFonts w:ascii="Times New Roman" w:hAnsi="Times New Roman"/>
          <w:color w:val="000000" w:themeColor="text1"/>
          <w:sz w:val="24"/>
          <w:szCs w:val="24"/>
        </w:rPr>
        <w:t>ит к отмене данного ограничения.</w:t>
      </w:r>
    </w:p>
    <w:p w14:paraId="3394DCBA" w14:textId="77777777" w:rsidR="006D402B" w:rsidRPr="006D3159" w:rsidRDefault="00DA4F0D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По окончанию ОКЛ на продажу по всем Лотам, Заказчику для выбора доступны все последние Предложения Участников, если иное не предусмотрено Договором, заключенным между Оператором и Заказчиком.</w:t>
      </w:r>
    </w:p>
    <w:p w14:paraId="70E49440" w14:textId="77777777" w:rsidR="003C7AF8" w:rsidRPr="006D3159" w:rsidRDefault="00BA2CB2" w:rsidP="00200FA5">
      <w:pPr>
        <w:pStyle w:val="af1"/>
        <w:numPr>
          <w:ilvl w:val="1"/>
          <w:numId w:val="194"/>
        </w:numPr>
        <w:tabs>
          <w:tab w:val="left" w:pos="0"/>
        </w:tabs>
        <w:spacing w:before="60" w:after="12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A4F0D" w:rsidRPr="006D3159">
        <w:rPr>
          <w:rFonts w:ascii="Times New Roman" w:hAnsi="Times New Roman"/>
          <w:color w:val="000000" w:themeColor="text1"/>
          <w:sz w:val="24"/>
          <w:szCs w:val="24"/>
        </w:rPr>
        <w:t>Сформированная и/или Подписанная Выписка из ОКЛ на продажу не является обязательным основанием для заключения Контракта, любая из сторон может отказаться от его заключения.</w:t>
      </w:r>
    </w:p>
    <w:p w14:paraId="0C183C6F" w14:textId="2ADC53AD" w:rsidR="003F28E0" w:rsidRPr="006D3159" w:rsidRDefault="00FC6D96" w:rsidP="00200FA5">
      <w:pPr>
        <w:pStyle w:val="1"/>
        <w:numPr>
          <w:ilvl w:val="0"/>
          <w:numId w:val="194"/>
        </w:numPr>
        <w:spacing w:before="240"/>
        <w:ind w:left="658" w:hanging="658"/>
        <w:jc w:val="center"/>
        <w:rPr>
          <w:rFonts w:ascii="Times New Roman" w:hAnsi="Times New Roman"/>
          <w:color w:val="000000" w:themeColor="text1"/>
        </w:rPr>
      </w:pPr>
      <w:bookmarkStart w:id="785" w:name="_Toc535831275"/>
      <w:bookmarkStart w:id="786" w:name="_Toc535850620"/>
      <w:bookmarkStart w:id="787" w:name="_Toc494966663"/>
      <w:bookmarkStart w:id="788" w:name="_Toc494966805"/>
      <w:bookmarkStart w:id="789" w:name="_Toc494968465"/>
      <w:bookmarkStart w:id="790" w:name="_Toc494976080"/>
      <w:bookmarkStart w:id="791" w:name="_Toc494985874"/>
      <w:bookmarkStart w:id="792" w:name="_Toc494986116"/>
      <w:bookmarkStart w:id="793" w:name="_Toc494966664"/>
      <w:bookmarkStart w:id="794" w:name="_Toc494966806"/>
      <w:bookmarkStart w:id="795" w:name="_Toc494968466"/>
      <w:bookmarkStart w:id="796" w:name="_Toc494976081"/>
      <w:bookmarkStart w:id="797" w:name="_Toc494985875"/>
      <w:bookmarkStart w:id="798" w:name="_Toc494986117"/>
      <w:bookmarkStart w:id="799" w:name="_Toc420056434"/>
      <w:bookmarkStart w:id="800" w:name="_Toc420056435"/>
      <w:bookmarkStart w:id="801" w:name="_Toc420056436"/>
      <w:bookmarkStart w:id="802" w:name="_Toc420056437"/>
      <w:bookmarkStart w:id="803" w:name="_Toc420056438"/>
      <w:bookmarkStart w:id="804" w:name="_Toc420056439"/>
      <w:bookmarkStart w:id="805" w:name="_Toc420056440"/>
      <w:bookmarkStart w:id="806" w:name="_Toc420056441"/>
      <w:bookmarkStart w:id="807" w:name="_Toc420056442"/>
      <w:bookmarkStart w:id="808" w:name="_Toc420056443"/>
      <w:bookmarkStart w:id="809" w:name="_Toc420056444"/>
      <w:bookmarkStart w:id="810" w:name="_Toc420056445"/>
      <w:bookmarkStart w:id="811" w:name="_Toc420056446"/>
      <w:bookmarkStart w:id="812" w:name="_Toc420056447"/>
      <w:bookmarkStart w:id="813" w:name="_Toc420056448"/>
      <w:bookmarkStart w:id="814" w:name="_Toc420056449"/>
      <w:bookmarkStart w:id="815" w:name="_Toc420056450"/>
      <w:bookmarkStart w:id="816" w:name="_Toc420056451"/>
      <w:bookmarkStart w:id="817" w:name="_Toc420056452"/>
      <w:bookmarkStart w:id="818" w:name="_Toc420056453"/>
      <w:bookmarkStart w:id="819" w:name="_Toc420056454"/>
      <w:bookmarkStart w:id="820" w:name="_Toc420056455"/>
      <w:bookmarkStart w:id="821" w:name="_Toc420056456"/>
      <w:bookmarkStart w:id="822" w:name="_Toc420056457"/>
      <w:bookmarkStart w:id="823" w:name="_Toc420056458"/>
      <w:bookmarkStart w:id="824" w:name="_Toc420056459"/>
      <w:bookmarkStart w:id="825" w:name="_Toc420056460"/>
      <w:bookmarkStart w:id="826" w:name="_Toc420056461"/>
      <w:bookmarkStart w:id="827" w:name="_Toc420056462"/>
      <w:bookmarkStart w:id="828" w:name="_Toc420056463"/>
      <w:bookmarkStart w:id="829" w:name="_Toc420056464"/>
      <w:bookmarkStart w:id="830" w:name="_Toc420056465"/>
      <w:bookmarkStart w:id="831" w:name="_Toc420056466"/>
      <w:bookmarkStart w:id="832" w:name="_Toc420056467"/>
      <w:bookmarkStart w:id="833" w:name="_Toc420056468"/>
      <w:bookmarkStart w:id="834" w:name="_Toc420056469"/>
      <w:bookmarkStart w:id="835" w:name="_Toc420056470"/>
      <w:bookmarkStart w:id="836" w:name="_Toc420056471"/>
      <w:bookmarkStart w:id="837" w:name="_Toc420056472"/>
      <w:bookmarkStart w:id="838" w:name="_Toc420056473"/>
      <w:bookmarkStart w:id="839" w:name="_Toc420056474"/>
      <w:bookmarkStart w:id="840" w:name="_Toc420056475"/>
      <w:bookmarkStart w:id="841" w:name="_Toc420056476"/>
      <w:bookmarkStart w:id="842" w:name="_Toc257724700"/>
      <w:bookmarkStart w:id="843" w:name="_Ref449084923"/>
      <w:bookmarkStart w:id="844" w:name="_Ref449084939"/>
      <w:bookmarkStart w:id="845" w:name="_Toc44944884"/>
      <w:bookmarkEnd w:id="652"/>
      <w:bookmarkEnd w:id="653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r w:rsidRPr="006D3159">
        <w:rPr>
          <w:rFonts w:ascii="Times New Roman" w:hAnsi="Times New Roman"/>
          <w:color w:val="000000" w:themeColor="text1"/>
        </w:rPr>
        <w:t xml:space="preserve">Порядок </w:t>
      </w:r>
      <w:r w:rsidR="003F28E0" w:rsidRPr="006D3159">
        <w:rPr>
          <w:rFonts w:ascii="Times New Roman" w:hAnsi="Times New Roman"/>
          <w:color w:val="000000" w:themeColor="text1"/>
        </w:rPr>
        <w:t>формиро</w:t>
      </w:r>
      <w:r w:rsidR="006E5E2C" w:rsidRPr="006D3159">
        <w:rPr>
          <w:rFonts w:ascii="Times New Roman" w:hAnsi="Times New Roman"/>
          <w:color w:val="000000" w:themeColor="text1"/>
        </w:rPr>
        <w:t>в</w:t>
      </w:r>
      <w:r w:rsidR="003F28E0" w:rsidRPr="006D3159">
        <w:rPr>
          <w:rFonts w:ascii="Times New Roman" w:hAnsi="Times New Roman"/>
          <w:color w:val="000000" w:themeColor="text1"/>
        </w:rPr>
        <w:t xml:space="preserve">ания Списка недобросовестных </w:t>
      </w:r>
      <w:bookmarkEnd w:id="842"/>
      <w:r w:rsidR="003F28E0" w:rsidRPr="006D3159">
        <w:rPr>
          <w:rFonts w:ascii="Times New Roman" w:hAnsi="Times New Roman"/>
          <w:color w:val="000000" w:themeColor="text1"/>
        </w:rPr>
        <w:t>Клиентов</w:t>
      </w:r>
      <w:bookmarkEnd w:id="843"/>
      <w:bookmarkEnd w:id="844"/>
      <w:bookmarkEnd w:id="845"/>
    </w:p>
    <w:p w14:paraId="18D3386E" w14:textId="77777777" w:rsidR="00E93BD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Список включаются сведения о Заказчиках, Победителях и Покупателях, уклонившихся от подписания Протокола, заключения Контракта по результатам Торгов, а также о тех Клиентах, по вине которых Контракты расторгнуты.</w:t>
      </w:r>
    </w:p>
    <w:p w14:paraId="7A28A016" w14:textId="70F58B9B" w:rsidR="00E93BD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Основанием для включения/досрочного исключения из Списка является решение суда в отношении конкретных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 копия которого предоставляется заинтересованной стороной Оператору. Данные сведения должны сопровождаться письмом, подписанным уполномоченным лицом и скрепленным печатью. Оператор в течение 3 (трех) дней с момента получения данных сведений, размещает информацию, указанную в п.</w:t>
      </w:r>
      <w:r w:rsidR="00D14A97" w:rsidRPr="006D3159">
        <w:rPr>
          <w:rFonts w:ascii="Times New Roman" w:hAnsi="Times New Roman"/>
          <w:color w:val="000000" w:themeColor="text1"/>
          <w:sz w:val="24"/>
          <w:szCs w:val="24"/>
        </w:rPr>
        <w:t>22.3</w:t>
      </w:r>
      <w:r w:rsidR="00942CC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Правил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либо удаляет её из Списка.</w:t>
      </w:r>
    </w:p>
    <w:p w14:paraId="03925AD1" w14:textId="77777777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846" w:name="_Ref419974912"/>
      <w:r w:rsidRPr="006D3159">
        <w:rPr>
          <w:rFonts w:ascii="Times New Roman" w:hAnsi="Times New Roman"/>
          <w:color w:val="000000" w:themeColor="text1"/>
          <w:sz w:val="24"/>
          <w:szCs w:val="24"/>
        </w:rPr>
        <w:t>Список размещается на сайте и содержит следующую информацию:</w:t>
      </w:r>
      <w:bookmarkEnd w:id="846"/>
    </w:p>
    <w:p w14:paraId="20B2A9EB" w14:textId="77777777" w:rsidR="003F28E0" w:rsidRPr="006D3159" w:rsidRDefault="003F28E0" w:rsidP="00CE5BE6">
      <w:pPr>
        <w:pStyle w:val="af1"/>
        <w:numPr>
          <w:ilvl w:val="0"/>
          <w:numId w:val="146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Реквизиты Клиента;</w:t>
      </w:r>
    </w:p>
    <w:p w14:paraId="012D535F" w14:textId="0EEAA27F" w:rsidR="003F28E0" w:rsidRPr="006D3159" w:rsidRDefault="003F28E0" w:rsidP="00CE5BE6">
      <w:pPr>
        <w:pStyle w:val="af1"/>
        <w:numPr>
          <w:ilvl w:val="0"/>
          <w:numId w:val="146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номер, дата проведения и предмет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</w:p>
    <w:p w14:paraId="42E4236D" w14:textId="77777777" w:rsidR="003F28E0" w:rsidRPr="006D3159" w:rsidRDefault="003F28E0" w:rsidP="00CE5BE6">
      <w:pPr>
        <w:pStyle w:val="af1"/>
        <w:numPr>
          <w:ilvl w:val="0"/>
          <w:numId w:val="146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дата внесения/исключения информации о Клиенте;</w:t>
      </w:r>
    </w:p>
    <w:p w14:paraId="452FE41D" w14:textId="77777777" w:rsidR="003F28E0" w:rsidRPr="006D3159" w:rsidRDefault="003F28E0" w:rsidP="00CE5BE6">
      <w:pPr>
        <w:pStyle w:val="af1"/>
        <w:numPr>
          <w:ilvl w:val="0"/>
          <w:numId w:val="146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дата и номер судебного решения.</w:t>
      </w:r>
    </w:p>
    <w:p w14:paraId="594F17D5" w14:textId="77777777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Минимальный срок нахождения информации о недобросовестном Клиенте в Списке составляет 3 (три) календарных месяца.</w:t>
      </w:r>
    </w:p>
    <w:p w14:paraId="4A52246A" w14:textId="77777777" w:rsidR="00BB433E" w:rsidRPr="006D3159" w:rsidRDefault="00BB433E" w:rsidP="00200FA5">
      <w:pPr>
        <w:pStyle w:val="af1"/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C4BCEC6" w14:textId="77777777" w:rsidR="003F28E0" w:rsidRPr="006D3159" w:rsidRDefault="003F28E0" w:rsidP="006C761A">
      <w:pPr>
        <w:pStyle w:val="1"/>
        <w:numPr>
          <w:ilvl w:val="0"/>
          <w:numId w:val="194"/>
        </w:numPr>
        <w:spacing w:before="100" w:beforeAutospacing="1"/>
        <w:jc w:val="center"/>
        <w:rPr>
          <w:rFonts w:ascii="Times New Roman" w:hAnsi="Times New Roman"/>
          <w:color w:val="000000" w:themeColor="text1"/>
        </w:rPr>
      </w:pPr>
      <w:bookmarkStart w:id="847" w:name="_Toc535827431"/>
      <w:bookmarkStart w:id="848" w:name="_Toc535831277"/>
      <w:bookmarkStart w:id="849" w:name="_Toc535850622"/>
      <w:bookmarkStart w:id="850" w:name="_Toc493255877"/>
      <w:bookmarkStart w:id="851" w:name="_Toc257724701"/>
      <w:bookmarkStart w:id="852" w:name="_Ref420049525"/>
      <w:bookmarkStart w:id="853" w:name="_Ref420049531"/>
      <w:bookmarkStart w:id="854" w:name="_Toc44944885"/>
      <w:bookmarkEnd w:id="847"/>
      <w:bookmarkEnd w:id="848"/>
      <w:bookmarkEnd w:id="849"/>
      <w:bookmarkEnd w:id="850"/>
      <w:r w:rsidRPr="006D3159">
        <w:rPr>
          <w:rFonts w:ascii="Times New Roman" w:hAnsi="Times New Roman"/>
          <w:color w:val="000000" w:themeColor="text1"/>
        </w:rPr>
        <w:lastRenderedPageBreak/>
        <w:t>Требования, предъявляемые к программно-аппаратному комплексу Клиентов Системы ONLINECONTRACT</w:t>
      </w:r>
      <w:bookmarkEnd w:id="851"/>
      <w:bookmarkEnd w:id="852"/>
      <w:bookmarkEnd w:id="853"/>
      <w:bookmarkEnd w:id="854"/>
    </w:p>
    <w:p w14:paraId="13485AB9" w14:textId="77777777" w:rsidR="00A962D3" w:rsidRPr="006D3159" w:rsidRDefault="00A962D3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855" w:name="_Toc257724702"/>
      <w:r w:rsidRPr="006D3159">
        <w:rPr>
          <w:rFonts w:ascii="Times New Roman" w:hAnsi="Times New Roman"/>
          <w:color w:val="000000" w:themeColor="text1"/>
          <w:sz w:val="24"/>
          <w:szCs w:val="24"/>
        </w:rPr>
        <w:t>Для работы в Системе необходимо выполнение следующих аппаратных и программных требований:</w:t>
      </w:r>
    </w:p>
    <w:p w14:paraId="59CD280C" w14:textId="77777777" w:rsidR="00A962D3" w:rsidRPr="006D3159" w:rsidRDefault="00A962D3" w:rsidP="00CE5BE6">
      <w:pPr>
        <w:pStyle w:val="af1"/>
        <w:numPr>
          <w:ilvl w:val="0"/>
          <w:numId w:val="147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персональный компьютер с операционной системой Microsoft Windows 7 или более поздней версии, оснащённый ОЗУ в объёме не менее рекомендованного Microsoft для установленной операционной системы;</w:t>
      </w:r>
    </w:p>
    <w:p w14:paraId="2E864115" w14:textId="77777777" w:rsidR="00A962D3" w:rsidRPr="006D3159" w:rsidRDefault="00A962D3" w:rsidP="00CE5BE6">
      <w:pPr>
        <w:pStyle w:val="af1"/>
        <w:numPr>
          <w:ilvl w:val="0"/>
          <w:numId w:val="147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разрешение экрана не ниже 1024 х 768 точек;</w:t>
      </w:r>
    </w:p>
    <w:p w14:paraId="6F7B8B9B" w14:textId="77777777" w:rsidR="00A962D3" w:rsidRPr="006D3159" w:rsidRDefault="00A962D3" w:rsidP="00CE5BE6">
      <w:pPr>
        <w:pStyle w:val="af1"/>
        <w:numPr>
          <w:ilvl w:val="0"/>
          <w:numId w:val="147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доступ в интернет со скоростью не менее 128 кбит/cек;</w:t>
      </w:r>
    </w:p>
    <w:p w14:paraId="71A7B65C" w14:textId="46724F74" w:rsidR="00A962D3" w:rsidRPr="006D3159" w:rsidRDefault="00A962D3" w:rsidP="00CE5BE6">
      <w:pPr>
        <w:pStyle w:val="af1"/>
        <w:numPr>
          <w:ilvl w:val="0"/>
          <w:numId w:val="147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Adobe Reader </w:t>
      </w:r>
      <w:r w:rsidR="00723D1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последней (актуальной)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версии;</w:t>
      </w:r>
    </w:p>
    <w:p w14:paraId="4A0BEDC5" w14:textId="77777777" w:rsidR="00A962D3" w:rsidRPr="006D3159" w:rsidRDefault="00A962D3" w:rsidP="00CE5BE6">
      <w:pPr>
        <w:pStyle w:val="af1"/>
        <w:numPr>
          <w:ilvl w:val="0"/>
          <w:numId w:val="147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браузер Google Chrome </w:t>
      </w:r>
      <w:r w:rsidR="00723D1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последней </w:t>
      </w:r>
      <w:r w:rsidR="009B7B18" w:rsidRPr="006D3159">
        <w:rPr>
          <w:rFonts w:ascii="Times New Roman" w:hAnsi="Times New Roman"/>
          <w:color w:val="000000" w:themeColor="text1"/>
          <w:sz w:val="24"/>
          <w:szCs w:val="24"/>
        </w:rPr>
        <w:t>(актуальной</w:t>
      </w:r>
      <w:r w:rsidR="00723D1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) версии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с включенной поддержкой файлов Cookies, JavaScript, Flash, разрешение на всплывающие окна, использование браузеров других производителей не рекомендуется;</w:t>
      </w:r>
    </w:p>
    <w:p w14:paraId="46AD6C44" w14:textId="2A5EE158" w:rsidR="00A962D3" w:rsidRPr="006D3159" w:rsidRDefault="00A962D3" w:rsidP="00CE5BE6">
      <w:pPr>
        <w:pStyle w:val="af1"/>
        <w:numPr>
          <w:ilvl w:val="0"/>
          <w:numId w:val="147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Microsoft Office </w:t>
      </w:r>
      <w:r w:rsidR="00723D1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2013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и более поздние версии;</w:t>
      </w:r>
    </w:p>
    <w:p w14:paraId="061F5468" w14:textId="77777777" w:rsidR="00A962D3" w:rsidRPr="006D3159" w:rsidRDefault="00A962D3" w:rsidP="00CE5BE6">
      <w:pPr>
        <w:pStyle w:val="af1"/>
        <w:numPr>
          <w:ilvl w:val="0"/>
          <w:numId w:val="147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персональный электронный почтовый ящик;</w:t>
      </w:r>
    </w:p>
    <w:p w14:paraId="7AF5DC3D" w14:textId="77777777" w:rsidR="00A962D3" w:rsidRPr="006D3159" w:rsidRDefault="00A962D3" w:rsidP="00C27E05">
      <w:pPr>
        <w:pStyle w:val="af1"/>
        <w:numPr>
          <w:ilvl w:val="0"/>
          <w:numId w:val="147"/>
        </w:numPr>
        <w:tabs>
          <w:tab w:val="left" w:pos="0"/>
        </w:tabs>
        <w:spacing w:before="60"/>
        <w:ind w:left="0" w:firstLine="851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открытый доступ к сайтам зоны *.onlinecontract.ru, *.onlc.ru по протоколам HTTP (port 80), HTTPS (port 443, TLS v1.0), отсутствие ограничений на объём скачивания и отправки файлов на сайты зоны *.onlinecontract.ru;</w:t>
      </w:r>
    </w:p>
    <w:p w14:paraId="450F14C9" w14:textId="77777777" w:rsidR="00A962D3" w:rsidRPr="006D3159" w:rsidRDefault="00A962D3" w:rsidP="00C27E05">
      <w:pPr>
        <w:pStyle w:val="af1"/>
        <w:numPr>
          <w:ilvl w:val="0"/>
          <w:numId w:val="147"/>
        </w:numPr>
        <w:tabs>
          <w:tab w:val="left" w:pos="0"/>
        </w:tabs>
        <w:spacing w:before="60"/>
        <w:ind w:left="0" w:firstLine="851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отсутствие ограничений на скачивание и загрузку файлов с расширениями doc, xls, pdf, ppt, txt, zip, jpg, tif на серверы зоны *.onlinecontract.ru, *.onlc.ru</w:t>
      </w:r>
      <w:r w:rsidR="00B77258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E9D29F9" w14:textId="77777777" w:rsidR="00C27E05" w:rsidRPr="006D3159" w:rsidRDefault="002D1143" w:rsidP="007A6E8F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567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Требовани</w:t>
      </w:r>
      <w:r w:rsidR="005323F9" w:rsidRPr="006D3159">
        <w:rPr>
          <w:rFonts w:ascii="Times New Roman" w:hAnsi="Times New Roman"/>
          <w:color w:val="000000" w:themeColor="text1"/>
          <w:sz w:val="24"/>
          <w:szCs w:val="24"/>
        </w:rPr>
        <w:t>я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 рабочему месту </w:t>
      </w:r>
      <w:r w:rsidR="005323F9" w:rsidRPr="006D3159">
        <w:rPr>
          <w:rFonts w:ascii="Times New Roman" w:hAnsi="Times New Roman"/>
          <w:color w:val="000000" w:themeColor="text1"/>
          <w:sz w:val="24"/>
          <w:szCs w:val="24"/>
        </w:rPr>
        <w:t>Пользователя,</w:t>
      </w:r>
      <w:r w:rsidR="0019008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осуществляющ</w:t>
      </w:r>
      <w:r w:rsidR="0055791D" w:rsidRPr="006D3159">
        <w:rPr>
          <w:rFonts w:ascii="Times New Roman" w:hAnsi="Times New Roman"/>
          <w:color w:val="000000" w:themeColor="text1"/>
          <w:sz w:val="24"/>
          <w:szCs w:val="24"/>
        </w:rPr>
        <w:t>его</w:t>
      </w:r>
      <w:r w:rsidR="0019008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работу с УКЭП,</w:t>
      </w:r>
      <w:r w:rsidR="005323F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а также порядок п</w:t>
      </w:r>
      <w:r w:rsidR="00C27E05" w:rsidRPr="006D3159">
        <w:rPr>
          <w:rFonts w:ascii="Times New Roman" w:hAnsi="Times New Roman"/>
          <w:color w:val="000000" w:themeColor="text1"/>
          <w:sz w:val="24"/>
          <w:szCs w:val="24"/>
        </w:rPr>
        <w:t>одготовк</w:t>
      </w:r>
      <w:r w:rsidR="005323F9" w:rsidRPr="006D3159">
        <w:rPr>
          <w:rFonts w:ascii="Times New Roman" w:hAnsi="Times New Roman"/>
          <w:color w:val="000000" w:themeColor="text1"/>
          <w:sz w:val="24"/>
          <w:szCs w:val="24"/>
        </w:rPr>
        <w:t>и</w:t>
      </w:r>
      <w:r w:rsidR="00C27E0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рабочего места Пользователя для работы с УКЭП в Системе осуществляется в соответствии с Руководством </w:t>
      </w:r>
      <w:r w:rsidR="0055791D" w:rsidRPr="006D3159">
        <w:rPr>
          <w:rFonts w:ascii="Times New Roman" w:hAnsi="Times New Roman"/>
          <w:color w:val="000000" w:themeColor="text1"/>
          <w:sz w:val="24"/>
          <w:szCs w:val="24"/>
        </w:rPr>
        <w:t>п</w:t>
      </w:r>
      <w:r w:rsidR="00C27E0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ользователя </w:t>
      </w:r>
      <w:r w:rsidR="00064241" w:rsidRPr="006D3159">
        <w:rPr>
          <w:rFonts w:ascii="Times New Roman" w:hAnsi="Times New Roman"/>
          <w:color w:val="000000" w:themeColor="text1"/>
          <w:sz w:val="24"/>
          <w:szCs w:val="24"/>
        </w:rPr>
        <w:t>«</w:t>
      </w:r>
      <w:r w:rsidR="00C27E05" w:rsidRPr="006D3159">
        <w:rPr>
          <w:rFonts w:ascii="Times New Roman" w:hAnsi="Times New Roman"/>
          <w:color w:val="000000" w:themeColor="text1"/>
          <w:sz w:val="24"/>
          <w:szCs w:val="24"/>
        </w:rPr>
        <w:t>Подготовка рабочего места для использования ЭП»</w:t>
      </w:r>
      <w:r w:rsidR="00AF1CE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5323F9" w:rsidRPr="006D3159">
        <w:rPr>
          <w:rFonts w:ascii="Times New Roman" w:hAnsi="Times New Roman"/>
          <w:color w:val="000000" w:themeColor="text1"/>
          <w:sz w:val="24"/>
          <w:szCs w:val="24"/>
        </w:rPr>
        <w:t>размещенном на сайте Оператора по адресу www.onlinecontract.ru.</w:t>
      </w:r>
    </w:p>
    <w:p w14:paraId="1E603630" w14:textId="77777777" w:rsidR="003E1E4B" w:rsidRPr="006D3159" w:rsidRDefault="003E1E4B" w:rsidP="00BB433E">
      <w:pPr>
        <w:pStyle w:val="af1"/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C0B854F" w14:textId="2822FBD8" w:rsidR="003F28E0" w:rsidRPr="006D3159" w:rsidRDefault="003F28E0" w:rsidP="00200FA5">
      <w:pPr>
        <w:pStyle w:val="1"/>
        <w:numPr>
          <w:ilvl w:val="0"/>
          <w:numId w:val="194"/>
        </w:numPr>
        <w:spacing w:before="0"/>
        <w:ind w:left="658" w:hanging="658"/>
        <w:jc w:val="center"/>
        <w:rPr>
          <w:rFonts w:ascii="Times New Roman" w:hAnsi="Times New Roman"/>
          <w:color w:val="000000" w:themeColor="text1"/>
        </w:rPr>
      </w:pPr>
      <w:bookmarkStart w:id="856" w:name="_Toc513194863"/>
      <w:bookmarkStart w:id="857" w:name="_Toc514063036"/>
      <w:bookmarkStart w:id="858" w:name="_Toc514915260"/>
      <w:bookmarkStart w:id="859" w:name="_Toc514916214"/>
      <w:bookmarkStart w:id="860" w:name="_Toc514917383"/>
      <w:bookmarkStart w:id="861" w:name="_Toc515013585"/>
      <w:bookmarkStart w:id="862" w:name="_Toc515290778"/>
      <w:bookmarkStart w:id="863" w:name="_Toc44944886"/>
      <w:bookmarkEnd w:id="856"/>
      <w:bookmarkEnd w:id="857"/>
      <w:bookmarkEnd w:id="858"/>
      <w:bookmarkEnd w:id="859"/>
      <w:bookmarkEnd w:id="860"/>
      <w:bookmarkEnd w:id="861"/>
      <w:bookmarkEnd w:id="862"/>
      <w:r w:rsidRPr="006D3159">
        <w:rPr>
          <w:rFonts w:ascii="Times New Roman" w:hAnsi="Times New Roman"/>
          <w:color w:val="000000" w:themeColor="text1"/>
        </w:rPr>
        <w:t>Технические сбои в работе Системы</w:t>
      </w:r>
      <w:bookmarkEnd w:id="855"/>
      <w:bookmarkEnd w:id="863"/>
    </w:p>
    <w:p w14:paraId="1106188B" w14:textId="635371CB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864" w:name="_Ref419975006"/>
      <w:r w:rsidRPr="006D3159">
        <w:rPr>
          <w:rFonts w:ascii="Times New Roman" w:hAnsi="Times New Roman"/>
          <w:color w:val="000000" w:themeColor="text1"/>
          <w:sz w:val="24"/>
          <w:szCs w:val="24"/>
        </w:rPr>
        <w:t>Оператор</w:t>
      </w:r>
      <w:r w:rsidR="00B7725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 исключительных случаях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имеет право в одностороннем порядке перенести время проведения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="00DB7C88" w:rsidRPr="006D3159">
        <w:rPr>
          <w:rFonts w:ascii="Times New Roman" w:hAnsi="Times New Roman"/>
          <w:color w:val="000000" w:themeColor="text1"/>
          <w:sz w:val="24"/>
          <w:szCs w:val="24"/>
        </w:rPr>
        <w:t>, в том числе Переторжек и/или иных этапов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(элементов)</w:t>
      </w:r>
      <w:r w:rsidR="00DB7C88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ТЗП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доступ к которым был прерван в связи с возникновением технических, программных и иных проблем у Оператора, на другое время, которое определяется Оператором с учетом времени устранения указанных проблем. В случае, когда в результате </w:t>
      </w:r>
      <w:r w:rsidR="001E7A2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указанных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технических проблем, полностью или частично удалена информация или документация, размещенная в конкретных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 Оператор имеет право в одностороннем порядке снять с публикации данные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вернуть их </w:t>
      </w:r>
      <w:r w:rsidR="00B77258" w:rsidRPr="006D3159">
        <w:rPr>
          <w:rFonts w:ascii="Times New Roman" w:hAnsi="Times New Roman"/>
          <w:color w:val="000000" w:themeColor="text1"/>
          <w:sz w:val="24"/>
          <w:szCs w:val="24"/>
        </w:rPr>
        <w:t>З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аказчикам для публикации новых извещений с полной информацией.</w:t>
      </w:r>
      <w:bookmarkEnd w:id="864"/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1E85541" w14:textId="77777777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 возникновения технических, программных и иных проблем у Оператора, он оставляет за собой право на объявление технического перерыва</w:t>
      </w:r>
      <w:r w:rsidR="001E7A2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до времени устранения проблем.</w:t>
      </w:r>
    </w:p>
    <w:p w14:paraId="391B6067" w14:textId="77777777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 перерыва в предоставлении доступа Клиента к Системе ONLINECONTRACT, вызванного техническим сбоем, доступ Клиенту продлевается на такой срок.</w:t>
      </w:r>
    </w:p>
    <w:p w14:paraId="6A4E1553" w14:textId="77777777" w:rsidR="003F28E0" w:rsidRPr="006D3159" w:rsidRDefault="003F28E0" w:rsidP="006C761A">
      <w:pPr>
        <w:pStyle w:val="1"/>
        <w:numPr>
          <w:ilvl w:val="0"/>
          <w:numId w:val="194"/>
        </w:numPr>
        <w:spacing w:before="100" w:beforeAutospacing="1"/>
        <w:jc w:val="center"/>
        <w:rPr>
          <w:rFonts w:ascii="Times New Roman" w:hAnsi="Times New Roman"/>
          <w:color w:val="000000" w:themeColor="text1"/>
        </w:rPr>
      </w:pPr>
      <w:bookmarkStart w:id="865" w:name="_Toc253671227"/>
      <w:bookmarkStart w:id="866" w:name="_Toc253671316"/>
      <w:bookmarkStart w:id="867" w:name="_Toc253671438"/>
      <w:bookmarkStart w:id="868" w:name="_Toc253671713"/>
      <w:bookmarkStart w:id="869" w:name="_Toc253656155"/>
      <w:bookmarkStart w:id="870" w:name="_Toc253656201"/>
      <w:bookmarkStart w:id="871" w:name="_Toc253656252"/>
      <w:bookmarkStart w:id="872" w:name="_Toc253656297"/>
      <w:bookmarkStart w:id="873" w:name="_Toc253662148"/>
      <w:bookmarkStart w:id="874" w:name="_Toc253671229"/>
      <w:bookmarkStart w:id="875" w:name="_Toc253671318"/>
      <w:bookmarkStart w:id="876" w:name="_Toc253671440"/>
      <w:bookmarkStart w:id="877" w:name="_Toc253671715"/>
      <w:bookmarkStart w:id="878" w:name="_Toc253656156"/>
      <w:bookmarkStart w:id="879" w:name="_Toc253656202"/>
      <w:bookmarkStart w:id="880" w:name="_Toc253656253"/>
      <w:bookmarkStart w:id="881" w:name="_Toc253656298"/>
      <w:bookmarkStart w:id="882" w:name="_Toc253662149"/>
      <w:bookmarkStart w:id="883" w:name="_Toc253671230"/>
      <w:bookmarkStart w:id="884" w:name="_Toc253671319"/>
      <w:bookmarkStart w:id="885" w:name="_Toc253671441"/>
      <w:bookmarkStart w:id="886" w:name="_Toc253671716"/>
      <w:bookmarkStart w:id="887" w:name="_Toc253656157"/>
      <w:bookmarkStart w:id="888" w:name="_Toc253656203"/>
      <w:bookmarkStart w:id="889" w:name="_Toc253656254"/>
      <w:bookmarkStart w:id="890" w:name="_Toc253656299"/>
      <w:bookmarkStart w:id="891" w:name="_Toc253662150"/>
      <w:bookmarkStart w:id="892" w:name="_Toc253671231"/>
      <w:bookmarkStart w:id="893" w:name="_Toc253671320"/>
      <w:bookmarkStart w:id="894" w:name="_Toc253671442"/>
      <w:bookmarkStart w:id="895" w:name="_Toc253671717"/>
      <w:bookmarkStart w:id="896" w:name="_Toc253656158"/>
      <w:bookmarkStart w:id="897" w:name="_Toc253656204"/>
      <w:bookmarkStart w:id="898" w:name="_Toc253656255"/>
      <w:bookmarkStart w:id="899" w:name="_Toc253656300"/>
      <w:bookmarkStart w:id="900" w:name="_Toc253662151"/>
      <w:bookmarkStart w:id="901" w:name="_Toc253671232"/>
      <w:bookmarkStart w:id="902" w:name="_Toc253671321"/>
      <w:bookmarkStart w:id="903" w:name="_Toc253671443"/>
      <w:bookmarkStart w:id="904" w:name="_Toc253671718"/>
      <w:bookmarkStart w:id="905" w:name="_Toc253656159"/>
      <w:bookmarkStart w:id="906" w:name="_Toc253656205"/>
      <w:bookmarkStart w:id="907" w:name="_Toc253656256"/>
      <w:bookmarkStart w:id="908" w:name="_Toc253656301"/>
      <w:bookmarkStart w:id="909" w:name="_Toc253662152"/>
      <w:bookmarkStart w:id="910" w:name="_Toc253671233"/>
      <w:bookmarkStart w:id="911" w:name="_Toc253671322"/>
      <w:bookmarkStart w:id="912" w:name="_Toc253671444"/>
      <w:bookmarkStart w:id="913" w:name="_Toc253671719"/>
      <w:bookmarkStart w:id="914" w:name="_Toc253656160"/>
      <w:bookmarkStart w:id="915" w:name="_Toc253656206"/>
      <w:bookmarkStart w:id="916" w:name="_Toc253656257"/>
      <w:bookmarkStart w:id="917" w:name="_Toc253656302"/>
      <w:bookmarkStart w:id="918" w:name="_Toc253662153"/>
      <w:bookmarkStart w:id="919" w:name="_Toc253671234"/>
      <w:bookmarkStart w:id="920" w:name="_Toc253671323"/>
      <w:bookmarkStart w:id="921" w:name="_Toc253671445"/>
      <w:bookmarkStart w:id="922" w:name="_Toc253671720"/>
      <w:bookmarkStart w:id="923" w:name="_Toc253656161"/>
      <w:bookmarkStart w:id="924" w:name="_Toc253656207"/>
      <w:bookmarkStart w:id="925" w:name="_Toc253656258"/>
      <w:bookmarkStart w:id="926" w:name="_Toc253656303"/>
      <w:bookmarkStart w:id="927" w:name="_Toc253662154"/>
      <w:bookmarkStart w:id="928" w:name="_Toc253671235"/>
      <w:bookmarkStart w:id="929" w:name="_Toc253671324"/>
      <w:bookmarkStart w:id="930" w:name="_Toc253671446"/>
      <w:bookmarkStart w:id="931" w:name="_Toc253671721"/>
      <w:bookmarkStart w:id="932" w:name="_Toc253656162"/>
      <w:bookmarkStart w:id="933" w:name="_Toc253656208"/>
      <w:bookmarkStart w:id="934" w:name="_Toc253656259"/>
      <w:bookmarkStart w:id="935" w:name="_Toc253656304"/>
      <w:bookmarkStart w:id="936" w:name="_Toc253662155"/>
      <w:bookmarkStart w:id="937" w:name="_Toc253671236"/>
      <w:bookmarkStart w:id="938" w:name="_Toc253671325"/>
      <w:bookmarkStart w:id="939" w:name="_Toc253671447"/>
      <w:bookmarkStart w:id="940" w:name="_Toc253671722"/>
      <w:bookmarkStart w:id="941" w:name="_Toc253656163"/>
      <w:bookmarkStart w:id="942" w:name="_Toc253656209"/>
      <w:bookmarkStart w:id="943" w:name="_Toc253656260"/>
      <w:bookmarkStart w:id="944" w:name="_Toc253656305"/>
      <w:bookmarkStart w:id="945" w:name="_Toc253662156"/>
      <w:bookmarkStart w:id="946" w:name="_Toc253671237"/>
      <w:bookmarkStart w:id="947" w:name="_Toc253671326"/>
      <w:bookmarkStart w:id="948" w:name="_Toc253671448"/>
      <w:bookmarkStart w:id="949" w:name="_Toc253671723"/>
      <w:bookmarkStart w:id="950" w:name="_Toc253656164"/>
      <w:bookmarkStart w:id="951" w:name="_Toc253656210"/>
      <w:bookmarkStart w:id="952" w:name="_Toc253656261"/>
      <w:bookmarkStart w:id="953" w:name="_Toc253656306"/>
      <w:bookmarkStart w:id="954" w:name="_Toc253662157"/>
      <w:bookmarkStart w:id="955" w:name="_Toc253671238"/>
      <w:bookmarkStart w:id="956" w:name="_Toc253671327"/>
      <w:bookmarkStart w:id="957" w:name="_Toc253671449"/>
      <w:bookmarkStart w:id="958" w:name="_Toc253671724"/>
      <w:bookmarkStart w:id="959" w:name="_Toc253656165"/>
      <w:bookmarkStart w:id="960" w:name="_Toc253656211"/>
      <w:bookmarkStart w:id="961" w:name="_Toc253656262"/>
      <w:bookmarkStart w:id="962" w:name="_Toc253656307"/>
      <w:bookmarkStart w:id="963" w:name="_Toc253662158"/>
      <w:bookmarkStart w:id="964" w:name="_Toc253671239"/>
      <w:bookmarkStart w:id="965" w:name="_Toc253671328"/>
      <w:bookmarkStart w:id="966" w:name="_Toc253671450"/>
      <w:bookmarkStart w:id="967" w:name="_Toc253671725"/>
      <w:bookmarkStart w:id="968" w:name="_Toc253656166"/>
      <w:bookmarkStart w:id="969" w:name="_Toc253656212"/>
      <w:bookmarkStart w:id="970" w:name="_Toc253656263"/>
      <w:bookmarkStart w:id="971" w:name="_Toc253656308"/>
      <w:bookmarkStart w:id="972" w:name="_Toc253662159"/>
      <w:bookmarkStart w:id="973" w:name="_Toc253671240"/>
      <w:bookmarkStart w:id="974" w:name="_Toc253671329"/>
      <w:bookmarkStart w:id="975" w:name="_Toc253671451"/>
      <w:bookmarkStart w:id="976" w:name="_Toc253671726"/>
      <w:bookmarkStart w:id="977" w:name="_Toc253656167"/>
      <w:bookmarkStart w:id="978" w:name="_Toc253656213"/>
      <w:bookmarkStart w:id="979" w:name="_Toc253656264"/>
      <w:bookmarkStart w:id="980" w:name="_Toc253656309"/>
      <w:bookmarkStart w:id="981" w:name="_Toc253662160"/>
      <w:bookmarkStart w:id="982" w:name="_Toc253671241"/>
      <w:bookmarkStart w:id="983" w:name="_Toc253671330"/>
      <w:bookmarkStart w:id="984" w:name="_Toc253671452"/>
      <w:bookmarkStart w:id="985" w:name="_Toc253671727"/>
      <w:bookmarkStart w:id="986" w:name="_Toc253656168"/>
      <w:bookmarkStart w:id="987" w:name="_Toc253656214"/>
      <w:bookmarkStart w:id="988" w:name="_Toc253656265"/>
      <w:bookmarkStart w:id="989" w:name="_Toc253656310"/>
      <w:bookmarkStart w:id="990" w:name="_Toc253662161"/>
      <w:bookmarkStart w:id="991" w:name="_Toc253671242"/>
      <w:bookmarkStart w:id="992" w:name="_Toc253671331"/>
      <w:bookmarkStart w:id="993" w:name="_Toc253671453"/>
      <w:bookmarkStart w:id="994" w:name="_Toc253671728"/>
      <w:bookmarkStart w:id="995" w:name="_Toc253656169"/>
      <w:bookmarkStart w:id="996" w:name="_Toc253656215"/>
      <w:bookmarkStart w:id="997" w:name="_Toc253656266"/>
      <w:bookmarkStart w:id="998" w:name="_Toc253656311"/>
      <w:bookmarkStart w:id="999" w:name="_Toc253662162"/>
      <w:bookmarkStart w:id="1000" w:name="_Toc253671243"/>
      <w:bookmarkStart w:id="1001" w:name="_Toc253671332"/>
      <w:bookmarkStart w:id="1002" w:name="_Toc253671454"/>
      <w:bookmarkStart w:id="1003" w:name="_Toc253671729"/>
      <w:bookmarkStart w:id="1004" w:name="_Toc253656170"/>
      <w:bookmarkStart w:id="1005" w:name="_Toc253656216"/>
      <w:bookmarkStart w:id="1006" w:name="_Toc253656267"/>
      <w:bookmarkStart w:id="1007" w:name="_Toc253656312"/>
      <w:bookmarkStart w:id="1008" w:name="_Toc253662163"/>
      <w:bookmarkStart w:id="1009" w:name="_Toc253671244"/>
      <w:bookmarkStart w:id="1010" w:name="_Toc253671333"/>
      <w:bookmarkStart w:id="1011" w:name="_Toc253671455"/>
      <w:bookmarkStart w:id="1012" w:name="_Toc253671730"/>
      <w:bookmarkStart w:id="1013" w:name="_Toc253656171"/>
      <w:bookmarkStart w:id="1014" w:name="_Toc253656217"/>
      <w:bookmarkStart w:id="1015" w:name="_Toc253656268"/>
      <w:bookmarkStart w:id="1016" w:name="_Toc253656313"/>
      <w:bookmarkStart w:id="1017" w:name="_Toc253662164"/>
      <w:bookmarkStart w:id="1018" w:name="_Toc253671245"/>
      <w:bookmarkStart w:id="1019" w:name="_Toc253671334"/>
      <w:bookmarkStart w:id="1020" w:name="_Toc253671456"/>
      <w:bookmarkStart w:id="1021" w:name="_Toc253671731"/>
      <w:bookmarkStart w:id="1022" w:name="_Toc253656172"/>
      <w:bookmarkStart w:id="1023" w:name="_Toc253656218"/>
      <w:bookmarkStart w:id="1024" w:name="_Toc253656269"/>
      <w:bookmarkStart w:id="1025" w:name="_Toc253656314"/>
      <w:bookmarkStart w:id="1026" w:name="_Toc253662165"/>
      <w:bookmarkStart w:id="1027" w:name="_Toc253671246"/>
      <w:bookmarkStart w:id="1028" w:name="_Toc253671335"/>
      <w:bookmarkStart w:id="1029" w:name="_Toc253671457"/>
      <w:bookmarkStart w:id="1030" w:name="_Toc253671732"/>
      <w:bookmarkStart w:id="1031" w:name="_Toc253656173"/>
      <w:bookmarkStart w:id="1032" w:name="_Toc253656219"/>
      <w:bookmarkStart w:id="1033" w:name="_Toc253656270"/>
      <w:bookmarkStart w:id="1034" w:name="_Toc253656315"/>
      <w:bookmarkStart w:id="1035" w:name="_Toc253662166"/>
      <w:bookmarkStart w:id="1036" w:name="_Toc253671247"/>
      <w:bookmarkStart w:id="1037" w:name="_Toc253671336"/>
      <w:bookmarkStart w:id="1038" w:name="_Toc253671458"/>
      <w:bookmarkStart w:id="1039" w:name="_Toc253671733"/>
      <w:bookmarkStart w:id="1040" w:name="_Toc253656174"/>
      <w:bookmarkStart w:id="1041" w:name="_Toc253656220"/>
      <w:bookmarkStart w:id="1042" w:name="_Toc253656271"/>
      <w:bookmarkStart w:id="1043" w:name="_Toc253656316"/>
      <w:bookmarkStart w:id="1044" w:name="_Toc253662167"/>
      <w:bookmarkStart w:id="1045" w:name="_Toc253671248"/>
      <w:bookmarkStart w:id="1046" w:name="_Toc253671337"/>
      <w:bookmarkStart w:id="1047" w:name="_Toc253671459"/>
      <w:bookmarkStart w:id="1048" w:name="_Toc253671734"/>
      <w:bookmarkStart w:id="1049" w:name="_Toc253656175"/>
      <w:bookmarkStart w:id="1050" w:name="_Toc253656221"/>
      <w:bookmarkStart w:id="1051" w:name="_Toc253656272"/>
      <w:bookmarkStart w:id="1052" w:name="_Toc253656317"/>
      <w:bookmarkStart w:id="1053" w:name="_Toc253662168"/>
      <w:bookmarkStart w:id="1054" w:name="_Toc253671249"/>
      <w:bookmarkStart w:id="1055" w:name="_Toc253671338"/>
      <w:bookmarkStart w:id="1056" w:name="_Toc253671460"/>
      <w:bookmarkStart w:id="1057" w:name="_Toc253671735"/>
      <w:bookmarkStart w:id="1058" w:name="_Toc253656176"/>
      <w:bookmarkStart w:id="1059" w:name="_Toc253656222"/>
      <w:bookmarkStart w:id="1060" w:name="_Toc253656273"/>
      <w:bookmarkStart w:id="1061" w:name="_Toc253656318"/>
      <w:bookmarkStart w:id="1062" w:name="_Toc253662169"/>
      <w:bookmarkStart w:id="1063" w:name="_Toc253671250"/>
      <w:bookmarkStart w:id="1064" w:name="_Toc253671339"/>
      <w:bookmarkStart w:id="1065" w:name="_Toc253671461"/>
      <w:bookmarkStart w:id="1066" w:name="_Toc253671736"/>
      <w:bookmarkStart w:id="1067" w:name="_Toc253656177"/>
      <w:bookmarkStart w:id="1068" w:name="_Toc253656223"/>
      <w:bookmarkStart w:id="1069" w:name="_Toc253656274"/>
      <w:bookmarkStart w:id="1070" w:name="_Toc253656319"/>
      <w:bookmarkStart w:id="1071" w:name="_Toc253662170"/>
      <w:bookmarkStart w:id="1072" w:name="_Toc253671251"/>
      <w:bookmarkStart w:id="1073" w:name="_Toc253671340"/>
      <w:bookmarkStart w:id="1074" w:name="_Toc253671462"/>
      <w:bookmarkStart w:id="1075" w:name="_Toc253671737"/>
      <w:bookmarkStart w:id="1076" w:name="_Toc253656178"/>
      <w:bookmarkStart w:id="1077" w:name="_Toc253656224"/>
      <w:bookmarkStart w:id="1078" w:name="_Toc253656275"/>
      <w:bookmarkStart w:id="1079" w:name="_Toc253656320"/>
      <w:bookmarkStart w:id="1080" w:name="_Toc253662171"/>
      <w:bookmarkStart w:id="1081" w:name="_Toc253671252"/>
      <w:bookmarkStart w:id="1082" w:name="_Toc253671341"/>
      <w:bookmarkStart w:id="1083" w:name="_Toc253671463"/>
      <w:bookmarkStart w:id="1084" w:name="_Toc253671738"/>
      <w:bookmarkStart w:id="1085" w:name="_Toc44944887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r w:rsidRPr="006D3159">
        <w:rPr>
          <w:rFonts w:ascii="Times New Roman" w:hAnsi="Times New Roman"/>
          <w:color w:val="000000" w:themeColor="text1"/>
        </w:rPr>
        <w:t>Ответственность</w:t>
      </w:r>
      <w:bookmarkEnd w:id="1085"/>
    </w:p>
    <w:p w14:paraId="5094FD0C" w14:textId="77777777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Клиент в полном объёме несёт ответственность за неисполнение или ненадлежащее исполнение своих обязательств.</w:t>
      </w:r>
    </w:p>
    <w:p w14:paraId="7EBCA4C6" w14:textId="77777777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В случае отказа Победителя от подписания Протокола торгов или Контракта, Оператор удерживает сумму Обеспечительного платежа</w:t>
      </w:r>
      <w:r w:rsidR="0066748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(задатка)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внесенную Победителем, в пользу Заказчика. </w:t>
      </w:r>
    </w:p>
    <w:p w14:paraId="260A43F5" w14:textId="77777777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 отказа Заказчика Торгов от подписания Протокола или Контракта, Оператор удерживает сумму Обеспечительного платежа, внесенную Заказчиком, в пользу Победителя.</w:t>
      </w:r>
    </w:p>
    <w:p w14:paraId="72DDC393" w14:textId="77777777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Несоблюдение сроков</w:t>
      </w:r>
      <w:r w:rsidR="00681AF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предусмотренных настоящими Правилами, </w:t>
      </w:r>
      <w:r w:rsidR="00452ADC" w:rsidRPr="006D3159">
        <w:rPr>
          <w:rFonts w:ascii="Times New Roman" w:hAnsi="Times New Roman"/>
          <w:color w:val="000000" w:themeColor="text1"/>
          <w:sz w:val="24"/>
          <w:szCs w:val="24"/>
        </w:rPr>
        <w:t>на уведомление Оператора о неисполнении обязательств по заключению/исполнению Контракта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, лишает Клиента права требовать удержание суммы обеспечительного платежа в свою пользу.</w:t>
      </w:r>
    </w:p>
    <w:p w14:paraId="40A4D9BC" w14:textId="77777777" w:rsidR="003F28E0" w:rsidRPr="006D3159" w:rsidRDefault="003F28E0" w:rsidP="006C761A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Оператор не несет ответственность за: </w:t>
      </w:r>
    </w:p>
    <w:p w14:paraId="0F41DA8A" w14:textId="3D500283" w:rsidR="003F28E0" w:rsidRPr="006D3159" w:rsidRDefault="003F28E0" w:rsidP="00CE5BE6">
      <w:pPr>
        <w:pStyle w:val="af1"/>
        <w:numPr>
          <w:ilvl w:val="0"/>
          <w:numId w:val="148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содержание Заявки, подаваемой Клиентом для проведения или участия в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6C69A06B" w14:textId="77777777" w:rsidR="003F28E0" w:rsidRPr="006D3159" w:rsidRDefault="003F28E0" w:rsidP="00CE5BE6">
      <w:pPr>
        <w:pStyle w:val="af1"/>
        <w:numPr>
          <w:ilvl w:val="0"/>
          <w:numId w:val="148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действия Заказчика по рассмотрению Заявки Участника, допуске или отклонению Заявки на участие в Торгах с предквалификацией;</w:t>
      </w:r>
    </w:p>
    <w:p w14:paraId="2B3C233B" w14:textId="3F3FA4B8" w:rsidR="003F28E0" w:rsidRPr="006D3159" w:rsidRDefault="003F28E0" w:rsidP="00CE5BE6">
      <w:pPr>
        <w:pStyle w:val="af1"/>
        <w:numPr>
          <w:ilvl w:val="0"/>
          <w:numId w:val="148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действия Заказчика по выбору или не выбору Участн</w:t>
      </w:r>
      <w:r w:rsidR="000B4245" w:rsidRPr="006D3159">
        <w:rPr>
          <w:rFonts w:ascii="Times New Roman" w:hAnsi="Times New Roman"/>
          <w:color w:val="000000" w:themeColor="text1"/>
          <w:sz w:val="24"/>
          <w:szCs w:val="24"/>
        </w:rPr>
        <w:t>иков по результатам проведенных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3D2059BD" w14:textId="207BC4DE" w:rsidR="003F28E0" w:rsidRPr="006D3159" w:rsidRDefault="003F28E0" w:rsidP="00CE5BE6">
      <w:pPr>
        <w:pStyle w:val="af1"/>
        <w:numPr>
          <w:ilvl w:val="0"/>
          <w:numId w:val="148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действия Заказчика или Участника по не заключению или изменению условий Контр</w:t>
      </w:r>
      <w:r w:rsidR="000B4245" w:rsidRPr="006D3159">
        <w:rPr>
          <w:rFonts w:ascii="Times New Roman" w:hAnsi="Times New Roman"/>
          <w:color w:val="000000" w:themeColor="text1"/>
          <w:sz w:val="24"/>
          <w:szCs w:val="24"/>
        </w:rPr>
        <w:t>акта по результатам проведенных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0B4245" w:rsidRPr="006D3159">
        <w:rPr>
          <w:rFonts w:ascii="Times New Roman" w:hAnsi="Times New Roman"/>
          <w:color w:val="000000" w:themeColor="text1"/>
          <w:sz w:val="24"/>
          <w:szCs w:val="24"/>
        </w:rPr>
        <w:t>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1D1F7031" w14:textId="6682CB9D" w:rsidR="003F28E0" w:rsidRPr="006D3159" w:rsidRDefault="003F28E0" w:rsidP="00CE5BE6">
      <w:pPr>
        <w:pStyle w:val="af1"/>
        <w:numPr>
          <w:ilvl w:val="0"/>
          <w:numId w:val="148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 нарушения Клиентами обязательств по результатам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5A1FDB0B" w14:textId="2E5743DE" w:rsidR="003F28E0" w:rsidRPr="006D3159" w:rsidRDefault="003F28E0" w:rsidP="00CE5BE6">
      <w:pPr>
        <w:pStyle w:val="af1"/>
        <w:numPr>
          <w:ilvl w:val="0"/>
          <w:numId w:val="148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 исполнение Клиентами условий Контракта, заключенного н</w:t>
      </w:r>
      <w:r w:rsidR="000B4245" w:rsidRPr="006D3159">
        <w:rPr>
          <w:rFonts w:ascii="Times New Roman" w:hAnsi="Times New Roman"/>
          <w:color w:val="000000" w:themeColor="text1"/>
          <w:sz w:val="24"/>
          <w:szCs w:val="24"/>
        </w:rPr>
        <w:t>а основании проведенных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13232DA2" w14:textId="1BF4768A" w:rsidR="003F28E0" w:rsidRPr="006D3159" w:rsidRDefault="000A0614" w:rsidP="00CE5BE6">
      <w:pPr>
        <w:pStyle w:val="af1"/>
        <w:numPr>
          <w:ilvl w:val="0"/>
          <w:numId w:val="148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значения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цен,</w:t>
      </w:r>
      <w:r w:rsidR="000B424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устанавливаемых в ходе Т</w:t>
      </w:r>
      <w:r w:rsidR="008726FD" w:rsidRPr="006D3159">
        <w:rPr>
          <w:rFonts w:ascii="Times New Roman" w:hAnsi="Times New Roman"/>
          <w:color w:val="000000" w:themeColor="text1"/>
          <w:sz w:val="24"/>
          <w:szCs w:val="24"/>
        </w:rPr>
        <w:t>ЗП</w:t>
      </w:r>
      <w:r w:rsidR="003F28E0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79A6443" w14:textId="77777777" w:rsidR="003F28E0" w:rsidRPr="006D3159" w:rsidRDefault="003F28E0" w:rsidP="00AF1CE0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В случае если размещённая Клиентом информация явилась основанием для предъявления к Системе ONLINECONTRACT претензий, исков третьих лиц и/или послужила основанием для наложения штрафных санкций со стороны государственных органов в связи с нарушением законодательства Российской Федерации, прав и законных интересов третьих лиц, Клиент незамедлительно по требованию Оператора предоставляет всю запрашиваемую информацию и содействует в урегулировании спора, а также возмещает все убытки, причинённые Оператору вследствие предъявления к нему таких претензий, исков.</w:t>
      </w:r>
    </w:p>
    <w:p w14:paraId="090531F7" w14:textId="378E1079" w:rsidR="003F28E0" w:rsidRPr="00D610F2" w:rsidRDefault="003F28E0" w:rsidP="00AF1CE0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Оператор не несёт ответственность за какой-либо ущерб, потери и прочие убытки, которые понёс Клиент по причине наличия у Клиента несоответствующего программно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noBreakHyphen/>
        <w:t xml:space="preserve">аппаратного комплекса, указанного в разделе </w:t>
      </w:r>
      <w:r w:rsidR="00C06F4B" w:rsidRPr="00D610F2">
        <w:rPr>
          <w:rFonts w:ascii="Times New Roman" w:hAnsi="Times New Roman"/>
          <w:color w:val="000000" w:themeColor="text1"/>
          <w:sz w:val="24"/>
          <w:szCs w:val="24"/>
        </w:rPr>
        <w:fldChar w:fldCharType="begin"/>
      </w:r>
      <w:r w:rsidR="00C06F4B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REF _Ref420049531 \r \h </w:instrTex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instrText xml:space="preserve"> \* MERGEFORMAT </w:instrText>
      </w:r>
      <w:r w:rsidR="00C06F4B" w:rsidRPr="00D610F2">
        <w:rPr>
          <w:rFonts w:ascii="Times New Roman" w:hAnsi="Times New Roman"/>
          <w:color w:val="000000" w:themeColor="text1"/>
          <w:sz w:val="24"/>
          <w:szCs w:val="24"/>
        </w:rPr>
      </w:r>
      <w:r w:rsidR="00C06F4B" w:rsidRPr="00D610F2">
        <w:rPr>
          <w:rFonts w:ascii="Times New Roman" w:hAnsi="Times New Roman"/>
          <w:color w:val="000000" w:themeColor="text1"/>
          <w:sz w:val="24"/>
          <w:szCs w:val="24"/>
        </w:rPr>
        <w:fldChar w:fldCharType="separate"/>
      </w:r>
      <w:r w:rsidR="00D610F2">
        <w:rPr>
          <w:rFonts w:ascii="Times New Roman" w:hAnsi="Times New Roman"/>
          <w:color w:val="000000" w:themeColor="text1"/>
          <w:sz w:val="24"/>
          <w:szCs w:val="24"/>
        </w:rPr>
        <w:t>23</w:t>
      </w:r>
      <w:r w:rsidR="00C06F4B" w:rsidRPr="00D610F2">
        <w:rPr>
          <w:rFonts w:ascii="Times New Roman" w:hAnsi="Times New Roman"/>
          <w:color w:val="000000" w:themeColor="text1"/>
          <w:sz w:val="24"/>
          <w:szCs w:val="24"/>
        </w:rPr>
        <w:fldChar w:fldCharType="end"/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Правил, в том числе:</w:t>
      </w:r>
    </w:p>
    <w:p w14:paraId="275A791E" w14:textId="77777777" w:rsidR="003F28E0" w:rsidRPr="006D3159" w:rsidRDefault="003F28E0" w:rsidP="00CE5BE6">
      <w:pPr>
        <w:pStyle w:val="af1"/>
        <w:numPr>
          <w:ilvl w:val="0"/>
          <w:numId w:val="149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отсутствие у Клиента компьютерной техники с необходимым набором программно-технических</w:t>
      </w:r>
      <w:r w:rsidR="00190085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(аппаратных)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возможностей, удовлетворяющих требованиям для работы в Системе;</w:t>
      </w:r>
    </w:p>
    <w:p w14:paraId="54E54A11" w14:textId="77777777" w:rsidR="003F28E0" w:rsidRPr="006D3159" w:rsidRDefault="003F28E0" w:rsidP="00CE5BE6">
      <w:pPr>
        <w:pStyle w:val="af1"/>
        <w:numPr>
          <w:ilvl w:val="0"/>
          <w:numId w:val="149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наличие программно-технических</w:t>
      </w:r>
      <w:r w:rsidR="00190085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(аппаратных)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ограничений и настроек, которые содержались в компьютерной технике Клиента, что не позволило Клиенту полноценно работать в Системе, размещенной на сервере </w:t>
      </w:r>
      <w:hyperlink r:id="rId18" w:history="1">
        <w:r w:rsidRPr="006D3159">
          <w:rPr>
            <w:rFonts w:ascii="Times New Roman" w:hAnsi="Times New Roman"/>
            <w:color w:val="000000" w:themeColor="text1"/>
            <w:sz w:val="24"/>
            <w:szCs w:val="24"/>
          </w:rPr>
          <w:t>www.onlinecontract.ru</w:t>
        </w:r>
      </w:hyperlink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7B5743AA" w14:textId="77777777" w:rsidR="003F28E0" w:rsidRPr="006D3159" w:rsidRDefault="003F28E0" w:rsidP="00CE5BE6">
      <w:pPr>
        <w:pStyle w:val="af1"/>
        <w:numPr>
          <w:ilvl w:val="0"/>
          <w:numId w:val="149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невозможность работы Клиента в Системе по причине заражения компьютерной техники Клиента вредоносными программами (spyware, ad-ware, вирусы);</w:t>
      </w:r>
    </w:p>
    <w:p w14:paraId="5DCBDAA0" w14:textId="77777777" w:rsidR="003F28E0" w:rsidRPr="006D3159" w:rsidRDefault="003F28E0" w:rsidP="00CE5BE6">
      <w:pPr>
        <w:pStyle w:val="af1"/>
        <w:numPr>
          <w:ilvl w:val="0"/>
          <w:numId w:val="149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недостатки в работе сетевой инфраструктуры Клиента, приведшие к отключениям Клиента от сети Интернет и не позволившие Клиенту полноценно работать в Системе;</w:t>
      </w:r>
    </w:p>
    <w:p w14:paraId="708F0E5A" w14:textId="77777777" w:rsidR="00E273A5" w:rsidRPr="006D3159" w:rsidRDefault="003F28E0">
      <w:pPr>
        <w:pStyle w:val="af1"/>
        <w:numPr>
          <w:ilvl w:val="0"/>
          <w:numId w:val="149"/>
        </w:numPr>
        <w:tabs>
          <w:tab w:val="left" w:pos="0"/>
        </w:tabs>
        <w:spacing w:before="60"/>
        <w:ind w:left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недостатки в работе сетевых систем и ограничения, введенные провайдером (компанией, предоставляющей Клиенту доступ в сеть Интернет) на предприятии Клиента, а также сбои в работе аппаратно-технического комплекса у провайдера Клиента, что привело к нерегламентированным и непредвиденным отключениям Клиента Системы от сети Интернет</w:t>
      </w:r>
      <w:r w:rsidR="003E1E4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, и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не позволило Клиенту полноценно работать в Системе.</w:t>
      </w:r>
    </w:p>
    <w:p w14:paraId="3B2697EB" w14:textId="77777777" w:rsidR="00C06F4B" w:rsidRPr="006D3159" w:rsidRDefault="00C06F4B" w:rsidP="00AF1CE0">
      <w:pPr>
        <w:pStyle w:val="af1"/>
        <w:numPr>
          <w:ilvl w:val="1"/>
          <w:numId w:val="194"/>
        </w:numPr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Клиент несет ответственность за несоблюдение правил хранения логина (имени) и пароля или несанкционированную руководством Клиента передачу сотрудником, назначенным в качестве лица, ответственного за работу Клиента в Системе, логина (имени) и пароля для входа и работы в Системе третьим лицам, не имеющим соответствующих полномочий и квалификации на работу в Системе</w:t>
      </w:r>
      <w:r w:rsidR="003304A5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29EEAB6" w14:textId="77777777" w:rsidR="00B77258" w:rsidRPr="006D3159" w:rsidRDefault="00541F30" w:rsidP="00AF1CE0">
      <w:pPr>
        <w:pStyle w:val="af1"/>
        <w:tabs>
          <w:tab w:val="left" w:pos="0"/>
        </w:tabs>
        <w:spacing w:before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25.</w:t>
      </w:r>
      <w:r w:rsidR="00416B19" w:rsidRPr="006D3159">
        <w:rPr>
          <w:rFonts w:ascii="Times New Roman" w:hAnsi="Times New Roman"/>
          <w:color w:val="000000" w:themeColor="text1"/>
          <w:sz w:val="24"/>
          <w:szCs w:val="24"/>
        </w:rPr>
        <w:t>9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77258" w:rsidRPr="006D3159">
        <w:rPr>
          <w:rFonts w:ascii="Times New Roman" w:hAnsi="Times New Roman"/>
          <w:color w:val="000000" w:themeColor="text1"/>
          <w:sz w:val="24"/>
          <w:szCs w:val="24"/>
        </w:rPr>
        <w:t>В случае несоблюдения и/или нарушения правил хранения логина и/или пароля, порядка доступа в Систему, с целью защиты от несанкционированных действий неуполномоченных лиц в Системе Оператор вправе заблокировать доступ Клиента на время, указанное в Системе</w:t>
      </w:r>
      <w:r w:rsidR="00BD7984" w:rsidRPr="006D3159">
        <w:rPr>
          <w:rFonts w:ascii="Times New Roman" w:hAnsi="Times New Roman"/>
          <w:color w:val="000000" w:themeColor="text1"/>
          <w:sz w:val="24"/>
          <w:szCs w:val="24"/>
        </w:rPr>
        <w:t>, или принять иные меры</w:t>
      </w:r>
      <w:r w:rsidR="004E763C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 Клиенту.</w:t>
      </w:r>
    </w:p>
    <w:p w14:paraId="359F27E0" w14:textId="77777777" w:rsidR="00C06F4B" w:rsidRPr="006D3159" w:rsidRDefault="00C06F4B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5C99B76" w14:textId="77777777" w:rsidR="00DB7C88" w:rsidRPr="006D3159" w:rsidRDefault="00DB7C88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25DC49A" w14:textId="150CA6BE" w:rsidR="00723D1F" w:rsidDel="00AE548E" w:rsidRDefault="00723D1F" w:rsidP="003F28E0">
      <w:pPr>
        <w:pStyle w:val="1"/>
        <w:numPr>
          <w:ilvl w:val="0"/>
          <w:numId w:val="0"/>
        </w:numPr>
        <w:spacing w:before="120" w:after="120"/>
        <w:jc w:val="center"/>
        <w:rPr>
          <w:del w:id="1086" w:author="Саржанов Руслан Рамисович" w:date="2020-05-15T12:04:00Z"/>
          <w:rFonts w:ascii="Times New Roman" w:hAnsi="Times New Roman"/>
          <w:color w:val="000000" w:themeColor="text1"/>
          <w:sz w:val="24"/>
          <w:szCs w:val="24"/>
        </w:rPr>
      </w:pPr>
    </w:p>
    <w:p w14:paraId="6AB229CB" w14:textId="77777777" w:rsidR="00AE548E" w:rsidRDefault="00AE548E">
      <w:pPr>
        <w:rPr>
          <w:ins w:id="1087" w:author="Саржанов Руслан Рамисович" w:date="2020-07-06T09:29:00Z"/>
        </w:rPr>
        <w:pPrChange w:id="1088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4FFA4E8D" w14:textId="77777777" w:rsidR="00AE548E" w:rsidRDefault="00AE548E">
      <w:pPr>
        <w:rPr>
          <w:ins w:id="1089" w:author="Саржанов Руслан Рамисович" w:date="2020-07-06T09:29:00Z"/>
        </w:rPr>
        <w:pPrChange w:id="1090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50A45016" w14:textId="77777777" w:rsidR="00AE548E" w:rsidRDefault="00AE548E">
      <w:pPr>
        <w:rPr>
          <w:ins w:id="1091" w:author="Саржанов Руслан Рамисович" w:date="2020-07-06T09:29:00Z"/>
        </w:rPr>
        <w:pPrChange w:id="1092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4AA1462A" w14:textId="77777777" w:rsidR="00AE548E" w:rsidRDefault="00AE548E">
      <w:pPr>
        <w:rPr>
          <w:ins w:id="1093" w:author="Саржанов Руслан Рамисович" w:date="2020-07-06T09:29:00Z"/>
        </w:rPr>
        <w:pPrChange w:id="1094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280DA1DC" w14:textId="77777777" w:rsidR="00AE548E" w:rsidRDefault="00AE548E">
      <w:pPr>
        <w:rPr>
          <w:ins w:id="1095" w:author="Саржанов Руслан Рамисович" w:date="2020-07-06T09:29:00Z"/>
        </w:rPr>
        <w:pPrChange w:id="1096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2E073E47" w14:textId="77777777" w:rsidR="00AE548E" w:rsidRDefault="00AE548E">
      <w:pPr>
        <w:rPr>
          <w:ins w:id="1097" w:author="Саржанов Руслан Рамисович" w:date="2020-07-06T09:29:00Z"/>
        </w:rPr>
        <w:pPrChange w:id="1098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66ECFCF6" w14:textId="77777777" w:rsidR="00AE548E" w:rsidRDefault="00AE548E">
      <w:pPr>
        <w:rPr>
          <w:ins w:id="1099" w:author="Саржанов Руслан Рамисович" w:date="2020-07-06T09:29:00Z"/>
        </w:rPr>
        <w:pPrChange w:id="1100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2CB15B09" w14:textId="77777777" w:rsidR="00AE548E" w:rsidRDefault="00AE548E">
      <w:pPr>
        <w:rPr>
          <w:ins w:id="1101" w:author="Саржанов Руслан Рамисович" w:date="2020-07-06T09:29:00Z"/>
        </w:rPr>
        <w:pPrChange w:id="1102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2AFE30CD" w14:textId="77777777" w:rsidR="00AE548E" w:rsidRDefault="00AE548E">
      <w:pPr>
        <w:rPr>
          <w:ins w:id="1103" w:author="Саржанов Руслан Рамисович" w:date="2020-07-06T09:29:00Z"/>
        </w:rPr>
        <w:pPrChange w:id="1104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74A2FBB7" w14:textId="77777777" w:rsidR="00AE548E" w:rsidRDefault="00AE548E">
      <w:pPr>
        <w:rPr>
          <w:ins w:id="1105" w:author="Саржанов Руслан Рамисович" w:date="2020-07-06T09:29:00Z"/>
        </w:rPr>
        <w:pPrChange w:id="1106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2B9F941E" w14:textId="77777777" w:rsidR="00AE548E" w:rsidRDefault="00AE548E">
      <w:pPr>
        <w:rPr>
          <w:ins w:id="1107" w:author="Саржанов Руслан Рамисович" w:date="2020-07-06T09:29:00Z"/>
        </w:rPr>
        <w:pPrChange w:id="1108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24020776" w14:textId="77777777" w:rsidR="00AE548E" w:rsidRDefault="00AE548E">
      <w:pPr>
        <w:rPr>
          <w:ins w:id="1109" w:author="Саржанов Руслан Рамисович" w:date="2020-07-06T09:29:00Z"/>
        </w:rPr>
        <w:pPrChange w:id="1110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7CE4F50F" w14:textId="77777777" w:rsidR="00AE548E" w:rsidRDefault="00AE548E">
      <w:pPr>
        <w:rPr>
          <w:ins w:id="1111" w:author="Саржанов Руслан Рамисович" w:date="2020-07-06T09:29:00Z"/>
        </w:rPr>
        <w:pPrChange w:id="1112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769A2D51" w14:textId="77777777" w:rsidR="00AE548E" w:rsidRDefault="00AE548E">
      <w:pPr>
        <w:rPr>
          <w:ins w:id="1113" w:author="Саржанов Руслан Рамисович" w:date="2020-07-06T09:29:00Z"/>
        </w:rPr>
        <w:pPrChange w:id="1114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13C979C9" w14:textId="77777777" w:rsidR="00AE548E" w:rsidRDefault="00AE548E">
      <w:pPr>
        <w:rPr>
          <w:ins w:id="1115" w:author="Саржанов Руслан Рамисович" w:date="2020-07-06T09:29:00Z"/>
        </w:rPr>
        <w:pPrChange w:id="1116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3351C327" w14:textId="77777777" w:rsidR="00AE548E" w:rsidRDefault="00AE548E">
      <w:pPr>
        <w:rPr>
          <w:ins w:id="1117" w:author="Саржанов Руслан Рамисович" w:date="2020-07-06T09:29:00Z"/>
        </w:rPr>
        <w:pPrChange w:id="1118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62B86C4F" w14:textId="77777777" w:rsidR="00AE548E" w:rsidRDefault="00AE548E">
      <w:pPr>
        <w:rPr>
          <w:ins w:id="1119" w:author="Саржанов Руслан Рамисович" w:date="2020-07-06T09:29:00Z"/>
        </w:rPr>
        <w:pPrChange w:id="1120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581FF4EE" w14:textId="77777777" w:rsidR="00AE548E" w:rsidRPr="00217AD8" w:rsidRDefault="00AE548E">
      <w:pPr>
        <w:rPr>
          <w:ins w:id="1121" w:author="Саржанов Руслан Рамисович" w:date="2020-07-06T10:00:00Z"/>
          <w:rPrChange w:id="1122" w:author="Саржанов Руслан Рамисович" w:date="2020-07-06T11:29:00Z">
            <w:rPr>
              <w:ins w:id="1123" w:author="Саржанов Руслан Рамисович" w:date="2020-07-06T10:00:00Z"/>
              <w:lang w:val="en-US"/>
            </w:rPr>
          </w:rPrChange>
        </w:rPr>
        <w:pPrChange w:id="1124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136E215A" w14:textId="77777777" w:rsidR="00CD6873" w:rsidRPr="00217AD8" w:rsidRDefault="00CD6873">
      <w:pPr>
        <w:rPr>
          <w:ins w:id="1125" w:author="Саржанов Руслан Рамисович" w:date="2020-07-06T10:00:00Z"/>
          <w:rPrChange w:id="1126" w:author="Саржанов Руслан Рамисович" w:date="2020-07-06T11:29:00Z">
            <w:rPr>
              <w:ins w:id="1127" w:author="Саржанов Руслан Рамисович" w:date="2020-07-06T10:00:00Z"/>
              <w:lang w:val="en-US"/>
            </w:rPr>
          </w:rPrChange>
        </w:rPr>
        <w:pPrChange w:id="1128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0302283B" w14:textId="77777777" w:rsidR="00CD6873" w:rsidRPr="00217AD8" w:rsidRDefault="00CD6873">
      <w:pPr>
        <w:rPr>
          <w:ins w:id="1129" w:author="Саржанов Руслан Рамисович" w:date="2020-07-06T10:00:00Z"/>
          <w:rPrChange w:id="1130" w:author="Саржанов Руслан Рамисович" w:date="2020-07-06T11:29:00Z">
            <w:rPr>
              <w:ins w:id="1131" w:author="Саржанов Руслан Рамисович" w:date="2020-07-06T10:00:00Z"/>
              <w:lang w:val="en-US"/>
            </w:rPr>
          </w:rPrChange>
        </w:rPr>
        <w:pPrChange w:id="1132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04CE0B32" w14:textId="77777777" w:rsidR="00CD6873" w:rsidRPr="00217AD8" w:rsidRDefault="00CD6873">
      <w:pPr>
        <w:rPr>
          <w:ins w:id="1133" w:author="Саржанов Руслан Рамисович" w:date="2020-07-06T10:00:00Z"/>
          <w:rPrChange w:id="1134" w:author="Саржанов Руслан Рамисович" w:date="2020-07-06T11:29:00Z">
            <w:rPr>
              <w:ins w:id="1135" w:author="Саржанов Руслан Рамисович" w:date="2020-07-06T10:00:00Z"/>
              <w:lang w:val="en-US"/>
            </w:rPr>
          </w:rPrChange>
        </w:rPr>
        <w:pPrChange w:id="1136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6F9033A3" w14:textId="77777777" w:rsidR="00CD6873" w:rsidRPr="00217AD8" w:rsidRDefault="00CD6873">
      <w:pPr>
        <w:rPr>
          <w:ins w:id="1137" w:author="Саржанов Руслан Рамисович" w:date="2020-07-06T09:29:00Z"/>
          <w:rPrChange w:id="1138" w:author="Саржанов Руслан Рамисович" w:date="2020-07-06T11:29:00Z">
            <w:rPr>
              <w:ins w:id="1139" w:author="Саржанов Руслан Рамисович" w:date="2020-07-06T09:29:00Z"/>
              <w:rFonts w:ascii="Times New Roman" w:hAnsi="Times New Roman"/>
              <w:color w:val="000000" w:themeColor="text1"/>
              <w:sz w:val="24"/>
              <w:szCs w:val="24"/>
            </w:rPr>
          </w:rPrChange>
        </w:rPr>
        <w:pPrChange w:id="1140" w:author="Саржанов Руслан Рамисович" w:date="2020-07-06T09:29:00Z">
          <w:pPr>
            <w:pStyle w:val="af1"/>
            <w:tabs>
              <w:tab w:val="left" w:pos="851"/>
            </w:tabs>
            <w:spacing w:before="60" w:after="60"/>
            <w:ind w:left="480"/>
            <w:jc w:val="both"/>
          </w:pPr>
        </w:pPrChange>
      </w:pPr>
    </w:p>
    <w:p w14:paraId="324C0D68" w14:textId="21657B07" w:rsidR="00C3462A" w:rsidRPr="006D3159" w:rsidDel="00CC2CD8" w:rsidRDefault="00C3462A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41" w:author="Саржанов Руслан Рамисович" w:date="2020-05-15T12:04:00Z"/>
          <w:rFonts w:ascii="Times New Roman" w:hAnsi="Times New Roman"/>
          <w:color w:val="000000" w:themeColor="text1"/>
          <w:sz w:val="24"/>
          <w:szCs w:val="24"/>
        </w:rPr>
      </w:pPr>
    </w:p>
    <w:p w14:paraId="7FF19E18" w14:textId="4D2D7144" w:rsidR="009F09D7" w:rsidRPr="006D3159" w:rsidDel="00CC2CD8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42" w:author="Саржанов Руслан Рамисович" w:date="2020-05-15T12:04:00Z"/>
          <w:rFonts w:ascii="Times New Roman" w:hAnsi="Times New Roman"/>
          <w:color w:val="000000" w:themeColor="text1"/>
          <w:sz w:val="24"/>
          <w:szCs w:val="24"/>
        </w:rPr>
      </w:pPr>
    </w:p>
    <w:p w14:paraId="1BF8DF9E" w14:textId="635F209B" w:rsidR="009F09D7" w:rsidRPr="006D3159" w:rsidDel="00CC2CD8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43" w:author="Саржанов Руслан Рамисович" w:date="2020-05-15T12:04:00Z"/>
          <w:rFonts w:ascii="Times New Roman" w:hAnsi="Times New Roman"/>
          <w:color w:val="000000" w:themeColor="text1"/>
          <w:sz w:val="24"/>
          <w:szCs w:val="24"/>
        </w:rPr>
      </w:pPr>
    </w:p>
    <w:p w14:paraId="35A779D4" w14:textId="5372D185" w:rsidR="009F09D7" w:rsidRPr="006D3159" w:rsidDel="00CC2CD8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44" w:author="Саржанов Руслан Рамисович" w:date="2020-05-15T12:04:00Z"/>
          <w:rFonts w:ascii="Times New Roman" w:hAnsi="Times New Roman"/>
          <w:color w:val="000000" w:themeColor="text1"/>
          <w:sz w:val="24"/>
          <w:szCs w:val="24"/>
        </w:rPr>
      </w:pPr>
    </w:p>
    <w:p w14:paraId="74F99427" w14:textId="76DCB4C7" w:rsidR="009F09D7" w:rsidRPr="006D3159" w:rsidDel="00CC2CD8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45" w:author="Саржанов Руслан Рамисович" w:date="2020-05-15T12:04:00Z"/>
          <w:rFonts w:ascii="Times New Roman" w:hAnsi="Times New Roman"/>
          <w:color w:val="000000" w:themeColor="text1"/>
          <w:sz w:val="24"/>
          <w:szCs w:val="24"/>
        </w:rPr>
      </w:pPr>
    </w:p>
    <w:p w14:paraId="25B589B7" w14:textId="0C1031DA" w:rsidR="009F09D7" w:rsidRPr="006D3159" w:rsidDel="00CC2CD8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46" w:author="Саржанов Руслан Рамисович" w:date="2020-05-15T12:04:00Z"/>
          <w:rFonts w:ascii="Times New Roman" w:hAnsi="Times New Roman"/>
          <w:color w:val="000000" w:themeColor="text1"/>
          <w:sz w:val="24"/>
          <w:szCs w:val="24"/>
        </w:rPr>
      </w:pPr>
    </w:p>
    <w:p w14:paraId="4070FA89" w14:textId="403B1995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47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4948376E" w14:textId="65B6DEF2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48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728352BF" w14:textId="3393DB5B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49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330A56C8" w14:textId="4A530C0C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0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2EB017FD" w14:textId="6F0207F7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1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34951CE1" w14:textId="3BF8863E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2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5781A0A7" w14:textId="4842C793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3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22FD1A5C" w14:textId="44EF1E14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4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62E90047" w14:textId="2461D0A4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5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1FBCA13A" w14:textId="578DE238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6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2281E419" w14:textId="792C527C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7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6C184522" w14:textId="34655E93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8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7A211013" w14:textId="2FEA0D3D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59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6172AA4D" w14:textId="410A9CD9" w:rsidR="009F09D7" w:rsidRPr="006D3159" w:rsidDel="0033308D" w:rsidRDefault="009F09D7" w:rsidP="00C62813">
      <w:pPr>
        <w:pStyle w:val="af1"/>
        <w:tabs>
          <w:tab w:val="left" w:pos="851"/>
        </w:tabs>
        <w:spacing w:before="60" w:after="60"/>
        <w:ind w:left="480"/>
        <w:jc w:val="both"/>
        <w:rPr>
          <w:del w:id="1160" w:author="Саржанов Руслан Рамисович" w:date="2020-04-17T12:50:00Z"/>
          <w:rFonts w:ascii="Times New Roman" w:hAnsi="Times New Roman"/>
          <w:color w:val="000000" w:themeColor="text1"/>
          <w:sz w:val="24"/>
          <w:szCs w:val="24"/>
        </w:rPr>
      </w:pPr>
    </w:p>
    <w:p w14:paraId="0E5CD162" w14:textId="3CB02929" w:rsidR="003F28E0" w:rsidRPr="006D3159" w:rsidRDefault="003F28E0" w:rsidP="003F28E0">
      <w:pPr>
        <w:pStyle w:val="1"/>
        <w:numPr>
          <w:ilvl w:val="0"/>
          <w:numId w:val="0"/>
        </w:numPr>
        <w:spacing w:before="120" w:after="120"/>
        <w:jc w:val="center"/>
        <w:rPr>
          <w:rFonts w:ascii="Times New Roman" w:hAnsi="Times New Roman"/>
          <w:color w:val="000000" w:themeColor="text1"/>
        </w:rPr>
      </w:pPr>
      <w:bookmarkStart w:id="1161" w:name="_Toc257724704"/>
      <w:bookmarkStart w:id="1162" w:name="_Toc44944888"/>
      <w:r w:rsidRPr="006D3159">
        <w:rPr>
          <w:rFonts w:ascii="Times New Roman" w:hAnsi="Times New Roman"/>
          <w:color w:val="000000" w:themeColor="text1"/>
        </w:rPr>
        <w:t>Приложение №1 к Правилам</w:t>
      </w:r>
      <w:bookmarkEnd w:id="1161"/>
      <w:bookmarkEnd w:id="1162"/>
    </w:p>
    <w:p w14:paraId="19D95CE5" w14:textId="77777777" w:rsidR="00822B0F" w:rsidRPr="006D3159" w:rsidRDefault="003F28E0" w:rsidP="00E44A71">
      <w:pPr>
        <w:pStyle w:val="af1"/>
        <w:numPr>
          <w:ilvl w:val="0"/>
          <w:numId w:val="1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426" w:hanging="284"/>
        <w:jc w:val="center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color w:val="000000" w:themeColor="text1"/>
          <w:sz w:val="24"/>
          <w:szCs w:val="24"/>
        </w:rPr>
        <w:t xml:space="preserve">Перечень документов, предоставляемых Клиентом Системы </w:t>
      </w:r>
      <w:r w:rsidR="0036653B" w:rsidRPr="006D3159">
        <w:rPr>
          <w:rFonts w:ascii="Times New Roman" w:hAnsi="Times New Roman"/>
          <w:b/>
          <w:color w:val="000000" w:themeColor="text1"/>
          <w:sz w:val="24"/>
          <w:szCs w:val="24"/>
        </w:rPr>
        <w:t>в электронном виде (скан-копии)</w:t>
      </w:r>
      <w:r w:rsidR="00AF1CE0" w:rsidRPr="006D315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для регистрации</w:t>
      </w:r>
      <w:r w:rsidR="00822B0F" w:rsidRPr="006D3159">
        <w:rPr>
          <w:rFonts w:ascii="Times New Roman" w:hAnsi="Times New Roman"/>
          <w:b/>
          <w:bCs/>
          <w:color w:val="000000" w:themeColor="text1"/>
          <w:sz w:val="24"/>
          <w:szCs w:val="24"/>
        </w:rPr>
        <w:t>.</w:t>
      </w:r>
    </w:p>
    <w:p w14:paraId="5D87EBE1" w14:textId="77777777" w:rsidR="00822B0F" w:rsidRPr="006D3159" w:rsidRDefault="00822B0F" w:rsidP="00E44A71">
      <w:pPr>
        <w:pStyle w:val="af1"/>
        <w:numPr>
          <w:ilvl w:val="1"/>
          <w:numId w:val="1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426"/>
        <w:jc w:val="both"/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>Пакет документов от Клиента</w:t>
      </w:r>
      <w:r w:rsidR="00BA2E42"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 xml:space="preserve"> -</w:t>
      </w:r>
      <w:r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 xml:space="preserve"> физического лица, не являющегося индивидуальным предпринимателем:</w:t>
      </w:r>
    </w:p>
    <w:p w14:paraId="4270FEAA" w14:textId="6B5A0F8B" w:rsidR="00822B0F" w:rsidRPr="006D3159" w:rsidDel="0003044B" w:rsidRDefault="00822B0F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del w:id="1163" w:author="Саржанов Руслан Рамисович" w:date="2020-07-06T09:49:00Z"/>
          <w:rFonts w:ascii="Times New Roman" w:hAnsi="Times New Roman"/>
          <w:color w:val="000000" w:themeColor="text1"/>
          <w:sz w:val="24"/>
          <w:szCs w:val="24"/>
        </w:rPr>
        <w:pPrChange w:id="1164" w:author="Саржанов Руслан Рамисович" w:date="2020-07-06T09:49:00Z">
          <w:pPr>
            <w:pStyle w:val="af1"/>
            <w:numPr>
              <w:numId w:val="122"/>
            </w:numPr>
            <w:shd w:val="clear" w:color="auto" w:fill="FFFFFF"/>
            <w:tabs>
              <w:tab w:val="left" w:pos="284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120" w:line="267" w:lineRule="atLeast"/>
            <w:ind w:left="0" w:hanging="360"/>
            <w:contextualSpacing/>
            <w:jc w:val="both"/>
          </w:pPr>
        </w:pPrChange>
      </w:pPr>
      <w:r w:rsidRPr="0003044B">
        <w:rPr>
          <w:rFonts w:ascii="Times New Roman" w:hAnsi="Times New Roman"/>
          <w:color w:val="000000" w:themeColor="text1"/>
          <w:sz w:val="24"/>
          <w:szCs w:val="24"/>
        </w:rPr>
        <w:t>заверенная им копия страниц его паспорта с фотографией и сведениями об органе, выдавшем паспорт, о дате и месте его рождения, о регистрации по месту жительства</w:t>
      </w:r>
      <w:ins w:id="1165" w:author="Саржанов Руслан Рамисович" w:date="2020-07-06T09:49:00Z">
        <w:r w:rsidR="0003044B">
          <w:rPr>
            <w:rFonts w:ascii="Times New Roman" w:hAnsi="Times New Roman"/>
            <w:color w:val="000000" w:themeColor="text1"/>
            <w:sz w:val="24"/>
            <w:szCs w:val="24"/>
          </w:rPr>
          <w:t>,</w:t>
        </w:r>
        <w:r w:rsidR="0003044B" w:rsidRPr="0003044B">
          <w:rPr>
            <w:rFonts w:ascii="Times New Roman" w:hAnsi="Times New Roman"/>
            <w:color w:val="000000" w:themeColor="text1"/>
            <w:sz w:val="24"/>
            <w:szCs w:val="24"/>
            <w:rPrChange w:id="1166" w:author="Саржанов Руслан Рамисович" w:date="2020-07-06T09:49:00Z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rPrChange>
          </w:rPr>
          <w:t xml:space="preserve"> </w:t>
        </w:r>
        <w:r w:rsidR="0003044B" w:rsidRPr="0003044B">
          <w:rPr>
            <w:rFonts w:ascii="Times New Roman" w:hAnsi="Times New Roman"/>
            <w:color w:val="000000" w:themeColor="text1"/>
            <w:sz w:val="24"/>
            <w:szCs w:val="24"/>
          </w:rPr>
          <w:t xml:space="preserve">или </w:t>
        </w:r>
      </w:ins>
      <w:ins w:id="1167" w:author="Саржанов Руслан Рамисович" w:date="2020-07-06T10:00:00Z">
        <w:r w:rsidR="00CD6873" w:rsidRPr="0003044B">
          <w:rPr>
            <w:rFonts w:ascii="Times New Roman" w:hAnsi="Times New Roman"/>
            <w:color w:val="000000" w:themeColor="text1"/>
            <w:sz w:val="24"/>
            <w:szCs w:val="24"/>
          </w:rPr>
          <w:t>заверенная им копия</w:t>
        </w:r>
      </w:ins>
      <w:del w:id="1168" w:author="Саржанов Руслан Рамисович" w:date="2020-07-06T09:49:00Z">
        <w:r w:rsidRPr="0003044B" w:rsidDel="0003044B">
          <w:rPr>
            <w:rFonts w:ascii="Times New Roman" w:hAnsi="Times New Roman"/>
            <w:color w:val="000000" w:themeColor="text1"/>
            <w:sz w:val="24"/>
            <w:szCs w:val="24"/>
          </w:rPr>
          <w:delText>;</w:delText>
        </w:r>
      </w:del>
    </w:p>
    <w:p w14:paraId="40407886" w14:textId="15617C45" w:rsidR="00822B0F" w:rsidRPr="0003044B" w:rsidRDefault="00822B0F" w:rsidP="0003044B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del w:id="1169" w:author="Саржанов Руслан Рамисович" w:date="2020-07-06T10:00:00Z">
        <w:r w:rsidRPr="0003044B" w:rsidDel="00CD6873">
          <w:rPr>
            <w:rFonts w:ascii="Times New Roman" w:hAnsi="Times New Roman"/>
            <w:color w:val="000000" w:themeColor="text1"/>
            <w:sz w:val="24"/>
            <w:szCs w:val="24"/>
          </w:rPr>
          <w:delText>копия</w:delText>
        </w:r>
      </w:del>
      <w:r w:rsidRPr="0003044B">
        <w:rPr>
          <w:rFonts w:ascii="Times New Roman" w:hAnsi="Times New Roman"/>
          <w:color w:val="000000" w:themeColor="text1"/>
          <w:sz w:val="24"/>
          <w:szCs w:val="24"/>
        </w:rPr>
        <w:t xml:space="preserve"> свидетельства о постановке на налоговый учет (ИНН)</w:t>
      </w:r>
      <w:ins w:id="1170" w:author="Саржанов Руслан Рамисович" w:date="2020-07-06T09:49:00Z">
        <w:r w:rsidR="0003044B">
          <w:rPr>
            <w:rFonts w:ascii="Times New Roman" w:hAnsi="Times New Roman"/>
            <w:color w:val="000000" w:themeColor="text1"/>
            <w:sz w:val="24"/>
            <w:szCs w:val="24"/>
          </w:rPr>
          <w:t xml:space="preserve">, или </w:t>
        </w:r>
      </w:ins>
      <w:ins w:id="1171" w:author="Саржанов Руслан Рамисович" w:date="2020-07-06T10:00:00Z">
        <w:r w:rsidR="00CD6873" w:rsidRPr="0003044B">
          <w:rPr>
            <w:rFonts w:ascii="Times New Roman" w:hAnsi="Times New Roman"/>
            <w:color w:val="000000" w:themeColor="text1"/>
            <w:sz w:val="24"/>
            <w:szCs w:val="24"/>
          </w:rPr>
          <w:t xml:space="preserve">заверенная им </w:t>
        </w:r>
      </w:ins>
      <w:ins w:id="1172" w:author="Саржанов Руслан Рамисович" w:date="2020-07-06T11:14:00Z">
        <w:r w:rsidR="00BB5E46" w:rsidRPr="0003044B">
          <w:rPr>
            <w:rFonts w:ascii="Times New Roman" w:hAnsi="Times New Roman"/>
            <w:color w:val="000000" w:themeColor="text1"/>
            <w:sz w:val="24"/>
            <w:szCs w:val="24"/>
          </w:rPr>
          <w:t xml:space="preserve">копия </w:t>
        </w:r>
        <w:r w:rsidR="00BB5E46">
          <w:rPr>
            <w:rFonts w:ascii="Times New Roman" w:hAnsi="Times New Roman"/>
            <w:color w:val="000000" w:themeColor="text1"/>
            <w:sz w:val="24"/>
            <w:szCs w:val="24"/>
          </w:rPr>
          <w:t>водительского</w:t>
        </w:r>
      </w:ins>
      <w:ins w:id="1173" w:author="Саржанов Руслан Рамисович" w:date="2020-07-06T09:49:00Z">
        <w:r w:rsidR="0003044B">
          <w:rPr>
            <w:rFonts w:ascii="Times New Roman" w:hAnsi="Times New Roman"/>
            <w:color w:val="000000" w:themeColor="text1"/>
            <w:sz w:val="24"/>
            <w:szCs w:val="24"/>
          </w:rPr>
          <w:t xml:space="preserve"> удостоверения.</w:t>
        </w:r>
      </w:ins>
      <w:del w:id="1174" w:author="Саржанов Руслан Рамисович" w:date="2020-07-06T09:49:00Z">
        <w:r w:rsidR="00DC4BDD" w:rsidRPr="0003044B" w:rsidDel="0003044B">
          <w:rPr>
            <w:rFonts w:ascii="Times New Roman" w:hAnsi="Times New Roman"/>
            <w:color w:val="000000" w:themeColor="text1"/>
            <w:sz w:val="24"/>
            <w:szCs w:val="24"/>
          </w:rPr>
          <w:delText>.</w:delText>
        </w:r>
      </w:del>
      <w:ins w:id="1175" w:author="Саржанов Руслан Рамисович" w:date="2020-07-06T09:49:00Z">
        <w:r w:rsidR="0003044B">
          <w:rPr>
            <w:rFonts w:ascii="Times New Roman" w:hAnsi="Times New Roman"/>
            <w:color w:val="000000" w:themeColor="text1"/>
            <w:sz w:val="24"/>
            <w:szCs w:val="24"/>
          </w:rPr>
          <w:t xml:space="preserve"> </w:t>
        </w:r>
      </w:ins>
    </w:p>
    <w:p w14:paraId="045C749D" w14:textId="77777777" w:rsidR="00822B0F" w:rsidRPr="006D3159" w:rsidRDefault="00822B0F" w:rsidP="00E44A71">
      <w:pPr>
        <w:pStyle w:val="af1"/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/>
        <w:contextualSpacing/>
        <w:jc w:val="both"/>
        <w:rPr>
          <w:rFonts w:ascii="Times New Roman" w:hAnsi="Times New Roman"/>
          <w:color w:val="000000" w:themeColor="text1"/>
          <w:sz w:val="20"/>
          <w:szCs w:val="20"/>
        </w:rPr>
      </w:pPr>
    </w:p>
    <w:p w14:paraId="69F26CE5" w14:textId="77777777" w:rsidR="00822B0F" w:rsidRPr="006D3159" w:rsidRDefault="00822B0F" w:rsidP="009666D2">
      <w:pPr>
        <w:pStyle w:val="af1"/>
        <w:numPr>
          <w:ilvl w:val="1"/>
          <w:numId w:val="123"/>
        </w:numPr>
        <w:ind w:left="0" w:firstLine="426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 xml:space="preserve">Пакет документов от </w:t>
      </w:r>
      <w:r w:rsidR="00165117"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>Клиента</w:t>
      </w:r>
      <w:r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 xml:space="preserve"> – физического лица, являющегося индивидуальным предпринимателем</w:t>
      </w:r>
      <w:r w:rsidRPr="006D3159">
        <w:rPr>
          <w:rFonts w:ascii="Times New Roman" w:hAnsi="Times New Roman"/>
          <w:bCs/>
          <w:color w:val="000000" w:themeColor="text1"/>
          <w:sz w:val="24"/>
          <w:szCs w:val="24"/>
        </w:rPr>
        <w:t>:</w:t>
      </w:r>
    </w:p>
    <w:p w14:paraId="1448806F" w14:textId="32A1E19B" w:rsidR="00822B0F" w:rsidRPr="006D3159" w:rsidRDefault="00822B0F" w:rsidP="00822B0F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заверенная им копия свидетельства о государственной регистрации в качестве индивидуального предпринимателя в Едином государственном реестре индивидуальных предпринимателей</w:t>
      </w:r>
      <w:r w:rsidR="0036653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(ЕГРИП)</w:t>
      </w:r>
      <w:r w:rsidR="00020907" w:rsidRPr="006D3159">
        <w:rPr>
          <w:rFonts w:ascii="Times New Roman" w:hAnsi="Times New Roman"/>
          <w:color w:val="000000" w:themeColor="text1"/>
          <w:sz w:val="24"/>
          <w:szCs w:val="24"/>
        </w:rPr>
        <w:t>/ лист записи</w:t>
      </w:r>
      <w:r w:rsidR="00A01719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75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ЕГРИП </w:t>
      </w:r>
      <w:r w:rsidR="00A01719" w:rsidRPr="006D3159">
        <w:rPr>
          <w:rFonts w:ascii="Times New Roman" w:hAnsi="Times New Roman"/>
          <w:color w:val="000000" w:themeColor="text1"/>
          <w:sz w:val="24"/>
          <w:szCs w:val="24"/>
        </w:rPr>
        <w:t>о регистрации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3C73E3BD" w14:textId="0758D4F9" w:rsidR="00822B0F" w:rsidRPr="006D3159" w:rsidRDefault="00822B0F" w:rsidP="00822B0F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заверенная им копия свидетельства о постановке на учет в налоговом органе</w:t>
      </w:r>
      <w:r w:rsidR="0036653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(ИНН)</w:t>
      </w:r>
      <w:r w:rsidR="000D3DBF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5BBB37E" w14:textId="77777777" w:rsidR="00165117" w:rsidRPr="006D3159" w:rsidRDefault="00165117" w:rsidP="000418AA">
      <w:pPr>
        <w:pStyle w:val="af1"/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/>
        <w:contextualSpacing/>
        <w:jc w:val="both"/>
        <w:rPr>
          <w:rFonts w:ascii="Times New Roman" w:hAnsi="Times New Roman"/>
          <w:b/>
          <w:i/>
          <w:color w:val="000000" w:themeColor="text1"/>
          <w:sz w:val="20"/>
          <w:szCs w:val="20"/>
        </w:rPr>
      </w:pPr>
    </w:p>
    <w:p w14:paraId="3CE1D652" w14:textId="6E5AEA22" w:rsidR="00822B0F" w:rsidRPr="006D3159" w:rsidRDefault="00822B0F" w:rsidP="00E44A71">
      <w:pPr>
        <w:pStyle w:val="af1"/>
        <w:numPr>
          <w:ilvl w:val="1"/>
          <w:numId w:val="1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426"/>
        <w:jc w:val="both"/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 xml:space="preserve">Пакет документов от </w:t>
      </w:r>
      <w:r w:rsidR="00165117"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>Клиента</w:t>
      </w:r>
      <w:r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 xml:space="preserve"> –</w:t>
      </w:r>
      <w:r w:rsidR="00250B19"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 xml:space="preserve"> юридического лица, </w:t>
      </w:r>
      <w:r w:rsidRPr="006D3159">
        <w:rPr>
          <w:rFonts w:ascii="Times New Roman" w:hAnsi="Times New Roman"/>
          <w:b/>
          <w:i/>
          <w:color w:val="000000" w:themeColor="text1"/>
          <w:sz w:val="24"/>
          <w:szCs w:val="24"/>
        </w:rPr>
        <w:t>а также некоммерческой организации (некоммерческие партнерства, учреждения (частные и автономные), фонды, ассоциации, союзы и др.)</w:t>
      </w:r>
      <w:r w:rsidR="000D3DBF" w:rsidRPr="006D3159">
        <w:rPr>
          <w:rFonts w:ascii="Times New Roman" w:hAnsi="Times New Roman"/>
          <w:b/>
          <w:i/>
          <w:color w:val="000000" w:themeColor="text1"/>
          <w:sz w:val="24"/>
          <w:szCs w:val="24"/>
        </w:rPr>
        <w:t>:</w:t>
      </w:r>
    </w:p>
    <w:p w14:paraId="3EE7D0D8" w14:textId="77777777" w:rsidR="00822B0F" w:rsidRPr="006D3159" w:rsidRDefault="00822B0F" w:rsidP="00822B0F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устав в последней редакции (все листы, включая последний, с отметкой налоговой инспекции о проведенной регистрации);</w:t>
      </w:r>
    </w:p>
    <w:p w14:paraId="5E43CC21" w14:textId="2B20C537" w:rsidR="00822B0F" w:rsidRPr="006D3159" w:rsidRDefault="000D3DBF" w:rsidP="00822B0F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заверенная уполномоченным лицом и скрепленные печатью</w:t>
      </w:r>
      <w:r w:rsidR="00DC4BD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(при наличии)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копия свидетельства </w: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о государственной регистрации юридического лица </w:t>
      </w:r>
      <w:r w:rsidR="00C4155F" w:rsidRPr="006D3159">
        <w:rPr>
          <w:rFonts w:ascii="Times New Roman" w:hAnsi="Times New Roman"/>
          <w:color w:val="000000" w:themeColor="text1"/>
          <w:sz w:val="24"/>
          <w:szCs w:val="24"/>
        </w:rPr>
        <w:t>(ОГРН)</w:t>
      </w:r>
      <w:r w:rsidR="00FE633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/ </w:t>
      </w:r>
      <w:r w:rsidR="00C7375B" w:rsidRPr="006D3159">
        <w:rPr>
          <w:rFonts w:ascii="Times New Roman" w:hAnsi="Times New Roman"/>
          <w:color w:val="000000" w:themeColor="text1"/>
          <w:sz w:val="24"/>
          <w:szCs w:val="24"/>
        </w:rPr>
        <w:t>л</w:t>
      </w:r>
      <w:r w:rsidR="00FE6331" w:rsidRPr="006D3159">
        <w:rPr>
          <w:rFonts w:ascii="Times New Roman" w:hAnsi="Times New Roman"/>
          <w:color w:val="000000" w:themeColor="text1"/>
          <w:sz w:val="24"/>
          <w:szCs w:val="24"/>
        </w:rPr>
        <w:t>ист записи</w:t>
      </w:r>
      <w:r w:rsidR="00C7375B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ЕГРЮЛ о регистрации</w:t>
      </w:r>
      <w:r w:rsidR="00822B0F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174ED77D" w14:textId="77777777" w:rsidR="00822B0F" w:rsidRPr="006D3159" w:rsidRDefault="00822B0F" w:rsidP="00822B0F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документ о назначении единоличного исполнительного органа юридического лица (генерального директора, директора, президента и др.) – протокол, решение. В случае если в юридическом лице образован совет директоров и по уставу такого юридического лица образование и прекращение полномочий единоличного исполнительного органа отнесены к его компетенции, требуется протокол заседания совета директоров о назначении или, соответственно, о продлении полномочий единоличного исполнительного органа юридического лица и решение или протокол высшего органа управления юридического лица (общего собрания или единственного участника (акционера) об избрании совета директоров в том составе, который назначал или продлял полномочия единоличного исполнительного органа юридического лица.</w:t>
      </w:r>
    </w:p>
    <w:p w14:paraId="46AD8803" w14:textId="77777777" w:rsidR="00F245FA" w:rsidRPr="006D3159" w:rsidRDefault="00F245FA" w:rsidP="00F245FA">
      <w:pPr>
        <w:pStyle w:val="af1"/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/>
        <w:contextualSpacing/>
        <w:jc w:val="both"/>
        <w:rPr>
          <w:rFonts w:ascii="Times New Roman" w:hAnsi="Times New Roman"/>
          <w:color w:val="000000" w:themeColor="text1"/>
          <w:sz w:val="20"/>
          <w:szCs w:val="20"/>
        </w:rPr>
      </w:pPr>
    </w:p>
    <w:p w14:paraId="0A47BE60" w14:textId="77777777" w:rsidR="00822B0F" w:rsidRPr="006D3159" w:rsidRDefault="00822B0F" w:rsidP="00F245FA">
      <w:pPr>
        <w:pStyle w:val="af1"/>
        <w:numPr>
          <w:ilvl w:val="1"/>
          <w:numId w:val="123"/>
        </w:numPr>
        <w:ind w:left="0" w:firstLine="426"/>
        <w:jc w:val="both"/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 xml:space="preserve">Пакет документов от </w:t>
      </w:r>
      <w:r w:rsidR="00165117"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>Клиента</w:t>
      </w:r>
      <w:r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>, являющегося нерезидентом Росси</w:t>
      </w:r>
      <w:r w:rsidR="00165117"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>йской Федерации</w:t>
      </w:r>
      <w:r w:rsidR="00F245FA" w:rsidRPr="006D3159">
        <w:rPr>
          <w:rStyle w:val="af9"/>
          <w:rFonts w:ascii="Times New Roman" w:hAnsi="Times New Roman"/>
          <w:b/>
          <w:bCs/>
          <w:i/>
          <w:color w:val="000000" w:themeColor="text1"/>
          <w:sz w:val="24"/>
          <w:szCs w:val="24"/>
        </w:rPr>
        <w:footnoteReference w:id="1"/>
      </w:r>
      <w:r w:rsidR="00165117" w:rsidRPr="006D3159">
        <w:rPr>
          <w:rFonts w:ascii="Times New Roman" w:hAnsi="Times New Roman"/>
          <w:b/>
          <w:bCs/>
          <w:i/>
          <w:color w:val="000000" w:themeColor="text1"/>
          <w:sz w:val="24"/>
          <w:szCs w:val="24"/>
        </w:rPr>
        <w:t>:</w:t>
      </w:r>
    </w:p>
    <w:p w14:paraId="7D5F0FD6" w14:textId="3A3A5CFA" w:rsidR="00165117" w:rsidRPr="00D610F2" w:rsidRDefault="00165117" w:rsidP="00822B0F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>заверенные подписью руководителя Клиента и скрепленные его печатью, переведенные</w:t>
      </w:r>
      <w:r w:rsidR="00111553"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>на русский язык</w:t>
      </w:r>
      <w:r w:rsidR="003F6E98" w:rsidRPr="006D3159">
        <w:rPr>
          <w:rStyle w:val="af9"/>
          <w:rFonts w:ascii="Times New Roman" w:hAnsi="Times New Roman"/>
          <w:color w:val="000000" w:themeColor="text1"/>
          <w:sz w:val="24"/>
          <w:szCs w:val="24"/>
        </w:rPr>
        <w:footnoteReference w:id="2"/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1155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 легализованные 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>уполномоченным органом копии учредительных документов Клиента;</w:t>
      </w:r>
    </w:p>
    <w:p w14:paraId="42EF6FF7" w14:textId="1803D6ED" w:rsidR="00822B0F" w:rsidRPr="006D3159" w:rsidRDefault="00822B0F" w:rsidP="00822B0F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заверенная подписью руководителя </w:t>
      </w:r>
      <w:r w:rsidR="00165117" w:rsidRPr="00D610F2">
        <w:rPr>
          <w:rFonts w:ascii="Times New Roman" w:hAnsi="Times New Roman"/>
          <w:color w:val="000000" w:themeColor="text1"/>
          <w:sz w:val="24"/>
          <w:szCs w:val="24"/>
        </w:rPr>
        <w:t>Клиента</w:t>
      </w:r>
      <w:r w:rsidRPr="00D610F2">
        <w:rPr>
          <w:rFonts w:ascii="Times New Roman" w:hAnsi="Times New Roman"/>
          <w:color w:val="000000" w:themeColor="text1"/>
          <w:sz w:val="24"/>
          <w:szCs w:val="24"/>
        </w:rPr>
        <w:t xml:space="preserve"> и скрепленная его печатью</w:t>
      </w:r>
      <w:r w:rsidR="00111553" w:rsidRPr="00D610F2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11553" w:rsidRPr="006D3159">
        <w:rPr>
          <w:rFonts w:ascii="Times New Roman" w:hAnsi="Times New Roman"/>
          <w:color w:val="000000" w:themeColor="text1"/>
          <w:sz w:val="24"/>
          <w:szCs w:val="24"/>
        </w:rPr>
        <w:t>переведенн</w:t>
      </w:r>
      <w:ins w:id="1176" w:author="Саржанов Руслан Рамисович" w:date="2020-05-15T12:03:00Z">
        <w:r w:rsidR="00020170">
          <w:rPr>
            <w:rFonts w:ascii="Times New Roman" w:hAnsi="Times New Roman"/>
            <w:color w:val="000000" w:themeColor="text1"/>
            <w:sz w:val="24"/>
            <w:szCs w:val="24"/>
          </w:rPr>
          <w:t>ые</w:t>
        </w:r>
      </w:ins>
      <w:del w:id="1177" w:author="Саржанов Руслан Рамисович" w:date="2020-05-15T12:03:00Z">
        <w:r w:rsidR="00111553" w:rsidRPr="006D3159" w:rsidDel="00020170">
          <w:rPr>
            <w:rFonts w:ascii="Times New Roman" w:hAnsi="Times New Roman"/>
            <w:color w:val="000000" w:themeColor="text1"/>
            <w:sz w:val="24"/>
            <w:szCs w:val="24"/>
          </w:rPr>
          <w:delText>ая</w:delText>
        </w:r>
      </w:del>
      <w:r w:rsidR="0011155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на русский язык</w:t>
      </w:r>
      <w:r w:rsidR="003F6E98" w:rsidRPr="006D3159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2</w:t>
      </w:r>
      <w:r w:rsidR="0011155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легализованная уполномоченным органом </w:t>
      </w:r>
      <w:del w:id="1178" w:author="Саржанов Руслан Рамисович" w:date="2020-05-15T12:03:00Z">
        <w:r w:rsidRPr="006D3159" w:rsidDel="00020170">
          <w:rPr>
            <w:rFonts w:ascii="Times New Roman" w:hAnsi="Times New Roman"/>
            <w:color w:val="000000" w:themeColor="text1"/>
            <w:sz w:val="24"/>
            <w:szCs w:val="24"/>
          </w:rPr>
          <w:delText xml:space="preserve">копия </w:delText>
        </w:r>
      </w:del>
      <w:ins w:id="1179" w:author="Саржанов Руслан Рамисович" w:date="2020-05-15T12:03:00Z">
        <w:r w:rsidR="00020170" w:rsidRPr="006D3159">
          <w:rPr>
            <w:rFonts w:ascii="Times New Roman" w:hAnsi="Times New Roman"/>
            <w:color w:val="000000" w:themeColor="text1"/>
            <w:sz w:val="24"/>
            <w:szCs w:val="24"/>
          </w:rPr>
          <w:t>копи</w:t>
        </w:r>
        <w:r w:rsidR="00020170">
          <w:rPr>
            <w:rFonts w:ascii="Times New Roman" w:hAnsi="Times New Roman"/>
            <w:color w:val="000000" w:themeColor="text1"/>
            <w:sz w:val="24"/>
            <w:szCs w:val="24"/>
          </w:rPr>
          <w:t>и</w:t>
        </w:r>
        <w:r w:rsidR="00020170" w:rsidRPr="006D3159">
          <w:rPr>
            <w:rFonts w:ascii="Times New Roman" w:hAnsi="Times New Roman"/>
            <w:color w:val="000000" w:themeColor="text1"/>
            <w:sz w:val="24"/>
            <w:szCs w:val="24"/>
          </w:rPr>
          <w:t xml:space="preserve"> </w:t>
        </w:r>
        <w:r w:rsidR="00020170">
          <w:rPr>
            <w:rFonts w:ascii="Times New Roman" w:hAnsi="Times New Roman"/>
            <w:color w:val="000000" w:themeColor="text1"/>
            <w:sz w:val="24"/>
            <w:szCs w:val="24"/>
          </w:rPr>
          <w:t xml:space="preserve">свидетельства о регистрации/ постановки на налоговый учет/ </w:t>
        </w:r>
      </w:ins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выписки из торгового реестра </w:t>
      </w:r>
      <w:ins w:id="1180" w:author="Саржанов Руслан Рамисович" w:date="2020-05-15T12:04:00Z">
        <w:r w:rsidR="00020170">
          <w:rPr>
            <w:rFonts w:ascii="Times New Roman" w:hAnsi="Times New Roman"/>
            <w:color w:val="000000" w:themeColor="text1"/>
            <w:sz w:val="24"/>
            <w:szCs w:val="24"/>
          </w:rPr>
          <w:t xml:space="preserve"> с указанием регистрационного номера (налогового номера: ИНН/ </w:t>
        </w:r>
        <w:r w:rsidR="00020170">
          <w:rPr>
            <w:rFonts w:ascii="Times New Roman" w:hAnsi="Times New Roman"/>
            <w:color w:val="000000" w:themeColor="text1"/>
            <w:sz w:val="24"/>
            <w:szCs w:val="24"/>
            <w:lang w:val="en-US"/>
          </w:rPr>
          <w:t>TIN</w:t>
        </w:r>
        <w:r w:rsidR="00020170" w:rsidRPr="00020170">
          <w:rPr>
            <w:rFonts w:ascii="Times New Roman" w:hAnsi="Times New Roman"/>
            <w:color w:val="000000" w:themeColor="text1"/>
            <w:sz w:val="24"/>
            <w:szCs w:val="24"/>
            <w:rPrChange w:id="1181" w:author="Саржанов Руслан Рамисович" w:date="2020-05-15T12:04:00Z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rPrChange>
          </w:rPr>
          <w:t xml:space="preserve"> </w:t>
        </w:r>
        <w:r w:rsidR="00020170">
          <w:rPr>
            <w:rFonts w:ascii="Times New Roman" w:hAnsi="Times New Roman"/>
            <w:color w:val="000000" w:themeColor="text1"/>
            <w:sz w:val="24"/>
            <w:szCs w:val="24"/>
          </w:rPr>
          <w:t xml:space="preserve">и пр.) </w:t>
        </w:r>
      </w:ins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либо иного документа, выданного компетентным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lastRenderedPageBreak/>
        <w:t>государственным органом страны места нахождения такой организации, подтверждающего факт ее государственной регистрации (создания);</w:t>
      </w:r>
    </w:p>
    <w:p w14:paraId="76A72DDE" w14:textId="6C0DBE01" w:rsidR="00822B0F" w:rsidRPr="006D3159" w:rsidRDefault="00822B0F" w:rsidP="00822B0F">
      <w:pPr>
        <w:pStyle w:val="af1"/>
        <w:numPr>
          <w:ilvl w:val="0"/>
          <w:numId w:val="122"/>
        </w:numPr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 w:firstLine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заверенные подписью руководителя </w:t>
      </w:r>
      <w:r w:rsidR="00165117" w:rsidRPr="006D3159">
        <w:rPr>
          <w:rFonts w:ascii="Times New Roman" w:hAnsi="Times New Roman"/>
          <w:color w:val="000000" w:themeColor="text1"/>
          <w:sz w:val="24"/>
          <w:szCs w:val="24"/>
        </w:rPr>
        <w:t>Клиента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скрепленные его печатью</w:t>
      </w:r>
      <w:r w:rsidR="00165117" w:rsidRPr="006D3159">
        <w:rPr>
          <w:rFonts w:ascii="Times New Roman" w:hAnsi="Times New Roman"/>
          <w:color w:val="000000" w:themeColor="text1"/>
          <w:sz w:val="24"/>
          <w:szCs w:val="24"/>
        </w:rPr>
        <w:t>, переведенные на русский язык</w:t>
      </w:r>
      <w:r w:rsidR="007B19D9" w:rsidRPr="006D3159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2</w:t>
      </w:r>
      <w:r w:rsidR="00165117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11553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и легализованная </w:t>
      </w:r>
      <w:r w:rsidR="00165117" w:rsidRPr="006D3159">
        <w:rPr>
          <w:rFonts w:ascii="Times New Roman" w:hAnsi="Times New Roman"/>
          <w:color w:val="000000" w:themeColor="text1"/>
          <w:sz w:val="24"/>
          <w:szCs w:val="24"/>
        </w:rPr>
        <w:t>уполномоченным органом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копии документов, подтверждающих полномочия лица, подписываю</w:t>
      </w:r>
      <w:r w:rsidR="00165117" w:rsidRPr="006D3159">
        <w:rPr>
          <w:rFonts w:ascii="Times New Roman" w:hAnsi="Times New Roman"/>
          <w:color w:val="000000" w:themeColor="text1"/>
          <w:sz w:val="24"/>
          <w:szCs w:val="24"/>
        </w:rPr>
        <w:t>щего от имени такой организации договор</w:t>
      </w:r>
      <w:r w:rsidR="003F6E98" w:rsidRPr="006D3159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0697A75F" w14:textId="77777777" w:rsidR="003F6E98" w:rsidRPr="006D3159" w:rsidRDefault="003F6E98" w:rsidP="00A50002">
      <w:pPr>
        <w:pStyle w:val="af1"/>
        <w:numPr>
          <w:ilvl w:val="0"/>
          <w:numId w:val="122"/>
        </w:numPr>
        <w:tabs>
          <w:tab w:val="left" w:pos="426"/>
        </w:tabs>
        <w:ind w:left="0" w:firstLine="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пакет документов в отношении представительства (филиала) иностранного юридического лица, аккредитованного на территории РФ (при наличии): заверенная копия свидетельства о регистрации и постановке на учет, доверенность на уполномоченное лицо, выписк</w:t>
      </w:r>
      <w:r w:rsidR="00917B8D" w:rsidRPr="006D3159">
        <w:rPr>
          <w:rFonts w:ascii="Times New Roman" w:hAnsi="Times New Roman"/>
          <w:color w:val="000000" w:themeColor="text1"/>
          <w:sz w:val="24"/>
          <w:szCs w:val="24"/>
        </w:rPr>
        <w:t>а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из государственного реестра, положение о представительстве (филиале), документ о назначении руководителя представительс</w:t>
      </w:r>
      <w:r w:rsidR="00F43213" w:rsidRPr="006D3159">
        <w:rPr>
          <w:rFonts w:ascii="Times New Roman" w:hAnsi="Times New Roman"/>
          <w:color w:val="000000" w:themeColor="text1"/>
          <w:sz w:val="24"/>
          <w:szCs w:val="24"/>
        </w:rPr>
        <w:t>тва (филиала).</w:t>
      </w:r>
    </w:p>
    <w:p w14:paraId="02FC9599" w14:textId="77777777" w:rsidR="003F6E98" w:rsidRPr="006D3159" w:rsidRDefault="003F6E98" w:rsidP="00A50002">
      <w:pPr>
        <w:pStyle w:val="af1"/>
        <w:shd w:val="clear" w:color="auto" w:fill="FFFFFF"/>
        <w:tabs>
          <w:tab w:val="left" w:pos="28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67" w:lineRule="atLeast"/>
        <w:ind w:left="0"/>
        <w:contextualSpacing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F03B6E5" w14:textId="77777777" w:rsidR="00165117" w:rsidRPr="006D3159" w:rsidRDefault="00165117" w:rsidP="00E44A71">
      <w:pPr>
        <w:pStyle w:val="ConsNormal"/>
        <w:widowControl/>
        <w:numPr>
          <w:ilvl w:val="1"/>
          <w:numId w:val="123"/>
        </w:numPr>
        <w:tabs>
          <w:tab w:val="left" w:pos="1134"/>
          <w:tab w:val="left" w:pos="8651"/>
        </w:tabs>
        <w:spacing w:before="60" w:after="60"/>
        <w:ind w:left="0" w:firstLine="709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Для всех Клиентов обязательно предоставление документа, подтверждающего полномочия лица на осуществление действий от имени Клиента (доверенность на лицо, уполномоченное работать в Системе или, если таким лицом является единоличный исполнительный орган, то копия документа, подтверждающего его избрание (назначение) на должность)</w:t>
      </w:r>
      <w:r w:rsidRPr="006D3159">
        <w:rPr>
          <w:rStyle w:val="af9"/>
          <w:rFonts w:ascii="Times New Roman" w:hAnsi="Times New Roman"/>
          <w:color w:val="000000" w:themeColor="text1"/>
          <w:sz w:val="24"/>
          <w:szCs w:val="24"/>
        </w:rPr>
        <w:footnoteReference w:id="3"/>
      </w:r>
      <w:r w:rsidR="00F245FA" w:rsidRPr="006D315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C8C3E65" w14:textId="663F2EBD" w:rsidR="003F28E0" w:rsidRPr="006D3159" w:rsidRDefault="003F28E0" w:rsidP="00917B8D">
      <w:pPr>
        <w:pStyle w:val="af1"/>
        <w:numPr>
          <w:ilvl w:val="0"/>
          <w:numId w:val="123"/>
        </w:numPr>
        <w:tabs>
          <w:tab w:val="left" w:pos="1134"/>
        </w:tabs>
        <w:spacing w:before="60" w:after="60"/>
        <w:ind w:left="0" w:firstLine="851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/>
          <w:color w:val="000000" w:themeColor="text1"/>
          <w:sz w:val="24"/>
          <w:szCs w:val="24"/>
        </w:rPr>
        <w:t>Документы</w:t>
      </w:r>
      <w:r w:rsidR="008A0722" w:rsidRPr="006D3159">
        <w:rPr>
          <w:rFonts w:ascii="Times New Roman" w:hAnsi="Times New Roman"/>
          <w:color w:val="000000" w:themeColor="text1"/>
          <w:sz w:val="24"/>
          <w:szCs w:val="24"/>
        </w:rPr>
        <w:t>, требующие заверения согласно п.1 настоящего Приложения,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должны быть заверены печатью</w:t>
      </w:r>
      <w:r w:rsidR="00917B8D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(при ее наличии)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и подписью уполномоченного лица</w:t>
      </w:r>
      <w:r w:rsidR="00917B8D" w:rsidRPr="006D3159">
        <w:rPr>
          <w:rFonts w:ascii="Times New Roman" w:hAnsi="Times New Roman"/>
          <w:color w:val="000000" w:themeColor="text1"/>
          <w:sz w:val="24"/>
          <w:szCs w:val="24"/>
        </w:rPr>
        <w:t>,</w:t>
      </w:r>
      <w:r w:rsidR="000458A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17B8D" w:rsidRPr="006D3159">
        <w:rPr>
          <w:rFonts w:ascii="Times New Roman" w:hAnsi="Times New Roman"/>
          <w:color w:val="000000" w:themeColor="text1"/>
          <w:sz w:val="24"/>
          <w:szCs w:val="24"/>
        </w:rPr>
        <w:t>документы в электронном виде (электронный образ) должны быть сформированы путем сканирования документов (скан-копия), размещены в личном кабинете Клиента в Системе</w:t>
      </w:r>
      <w:r w:rsidR="000458A1" w:rsidRPr="006D315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Pr="006D3159">
        <w:rPr>
          <w:rFonts w:ascii="Times New Roman" w:hAnsi="Times New Roman"/>
          <w:color w:val="000000" w:themeColor="text1"/>
          <w:sz w:val="24"/>
          <w:szCs w:val="24"/>
        </w:rPr>
        <w:t>По требованию Оператора Клиент обязан предоставить документ, подтверждающий данные полномочия. Соблюдение Клиентом указанных требований означает, что документы поданы от имени Клиента, а также подтверждает подлинность и достоверность представленных документов.</w:t>
      </w:r>
    </w:p>
    <w:p w14:paraId="6B4272F1" w14:textId="77777777" w:rsidR="003F28E0" w:rsidRPr="006D3159" w:rsidRDefault="003F28E0" w:rsidP="00E44A71">
      <w:pPr>
        <w:numPr>
          <w:ilvl w:val="0"/>
          <w:numId w:val="123"/>
        </w:numPr>
        <w:tabs>
          <w:tab w:val="left" w:pos="1134"/>
        </w:tabs>
        <w:spacing w:before="60" w:after="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Клиент обязан своевременно уведомлять Оператора о внесении изменений в пред</w:t>
      </w:r>
      <w:r w:rsidR="001E7A2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ставленные документы и сведения, о замене или прекращении действия указанных документов, а также предоставлять новые доверенности на лиц, уполномоченных работать в Системе. </w:t>
      </w:r>
    </w:p>
    <w:p w14:paraId="6F4087FA" w14:textId="77777777" w:rsidR="0036690C" w:rsidRPr="006D3159" w:rsidRDefault="003F28E0" w:rsidP="003F28E0">
      <w:pPr>
        <w:spacing w:before="60" w:after="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Новые, либо измененные сведения и документы должны быть пред</w:t>
      </w:r>
      <w:r w:rsidR="001E7A23"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6D3159">
        <w:rPr>
          <w:rFonts w:ascii="Times New Roman" w:hAnsi="Times New Roman" w:cs="Times New Roman"/>
          <w:color w:val="000000" w:themeColor="text1"/>
          <w:sz w:val="24"/>
          <w:szCs w:val="24"/>
        </w:rPr>
        <w:t>ставлены Оператору в течение 10 (десяти) рабочих дней с момента внесения соответствующих изменений.</w:t>
      </w:r>
    </w:p>
    <w:p w14:paraId="19AD688D" w14:textId="77777777" w:rsidR="0036690C" w:rsidRPr="006D3159" w:rsidRDefault="0036690C" w:rsidP="0036690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064EA1" w14:textId="77777777" w:rsidR="003F28E0" w:rsidRPr="006D3159" w:rsidRDefault="003F28E0" w:rsidP="00C6281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3F28E0" w:rsidRPr="006D3159" w:rsidSect="00C45461">
      <w:headerReference w:type="even" r:id="rId19"/>
      <w:headerReference w:type="default" r:id="rId20"/>
      <w:footerReference w:type="even" r:id="rId21"/>
      <w:footerReference w:type="default" r:id="rId22"/>
      <w:pgSz w:w="11906" w:h="16838"/>
      <w:pgMar w:top="993" w:right="851" w:bottom="993" w:left="1134" w:header="567" w:footer="0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04" w:author="Саржанов Руслан Рамисович" w:date="2020-04-17T08:34:00Z" w:initials="СРР">
    <w:p w14:paraId="506E1743" w14:textId="43B2CAFC" w:rsidR="00AE548E" w:rsidRPr="004D685E" w:rsidRDefault="00AE548E">
      <w:pPr>
        <w:pStyle w:val="afd"/>
      </w:pPr>
      <w:r>
        <w:rPr>
          <w:rStyle w:val="afc"/>
        </w:rPr>
        <w:annotationRef/>
      </w:r>
      <w:r>
        <w:t>На случай открытия доступа по платежке</w:t>
      </w:r>
    </w:p>
  </w:comment>
  <w:comment w:id="432" w:author="Саржанов Руслан Рамисович" w:date="2020-01-22T11:03:00Z" w:initials="СРР">
    <w:p w14:paraId="3F1E005B" w14:textId="162EDBF4" w:rsidR="00AE548E" w:rsidRDefault="00AE548E">
      <w:pPr>
        <w:pStyle w:val="afd"/>
      </w:pPr>
      <w:r>
        <w:rPr>
          <w:rStyle w:val="afc"/>
        </w:rPr>
        <w:annotationRef/>
      </w:r>
      <w:r>
        <w:t>включить оговорку п.6.1.3</w:t>
      </w:r>
    </w:p>
  </w:comment>
  <w:comment w:id="450" w:author="Саржанов Руслан Рамисович" w:date="2019-10-15T09:45:00Z" w:initials="СРР">
    <w:p w14:paraId="79FD7135" w14:textId="5C93690C" w:rsidR="00AE548E" w:rsidRDefault="00AE548E">
      <w:pPr>
        <w:pStyle w:val="afd"/>
      </w:pPr>
      <w:r>
        <w:rPr>
          <w:rStyle w:val="afc"/>
        </w:rPr>
        <w:annotationRef/>
      </w:r>
      <w:r>
        <w:t>см.писмьо Хусаинова от 14.10.2019 по поводу пересчета</w:t>
      </w:r>
    </w:p>
  </w:comment>
  <w:comment w:id="451" w:author="Саржанов Руслан Рамисович" w:date="2019-12-09T15:04:00Z" w:initials="СРР">
    <w:p w14:paraId="1CE17D5C" w14:textId="4F13F17D" w:rsidR="00AE548E" w:rsidRDefault="00AE548E">
      <w:pPr>
        <w:pStyle w:val="afd"/>
      </w:pPr>
      <w:r>
        <w:rPr>
          <w:rStyle w:val="afc"/>
        </w:rPr>
        <w:annotationRef/>
      </w:r>
      <w:r>
        <w:t>в следующей редакции, задача не реализована</w:t>
      </w:r>
    </w:p>
  </w:comment>
  <w:comment w:id="739" w:author="Саржанов Руслан Рамисович" w:date="2019-12-04T15:48:00Z" w:initials="СРР">
    <w:p w14:paraId="10CA8A7D" w14:textId="04279B1B" w:rsidR="00AE548E" w:rsidRDefault="00AE548E">
      <w:pPr>
        <w:pStyle w:val="afd"/>
      </w:pPr>
      <w:r>
        <w:rPr>
          <w:rStyle w:val="afc"/>
        </w:rPr>
        <w:annotationRef/>
      </w:r>
      <w:r>
        <w:t>раскрыть через оферту по аналогии с МА в РАи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06E1743" w15:done="0"/>
  <w15:commentEx w15:paraId="3F1E005B" w15:done="0"/>
  <w15:commentEx w15:paraId="79FD7135" w15:done="0"/>
  <w15:commentEx w15:paraId="1CE17D5C" w15:done="0"/>
  <w15:commentEx w15:paraId="10CA8A7D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0C22FE" w14:textId="77777777" w:rsidR="00AE548E" w:rsidRDefault="00AE548E" w:rsidP="003D099C">
      <w:pPr>
        <w:spacing w:after="0" w:line="240" w:lineRule="auto"/>
      </w:pPr>
      <w:r>
        <w:separator/>
      </w:r>
    </w:p>
  </w:endnote>
  <w:endnote w:type="continuationSeparator" w:id="0">
    <w:p w14:paraId="758025A6" w14:textId="77777777" w:rsidR="00AE548E" w:rsidRDefault="00AE548E" w:rsidP="003D09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1FF183" w14:textId="77777777" w:rsidR="00AE548E" w:rsidRDefault="00AE548E">
    <w:pPr>
      <w:pStyle w:val="a6"/>
    </w:pPr>
    <w:r>
      <w:rPr>
        <w:noProof/>
        <w:lang w:eastAsia="ru-RU"/>
      </w:rPr>
      <w:drawing>
        <wp:inline distT="0" distB="0" distL="0" distR="0" wp14:anchorId="17A225A6" wp14:editId="428B0A7A">
          <wp:extent cx="6297295" cy="577850"/>
          <wp:effectExtent l="0" t="0" r="8255" b="0"/>
          <wp:docPr id="7" name="Рисунок 7" descr="C:\Users\aalikina\AppData\Local\Microsoft\Windows\INetCache\Content.Word\Нижний колонтитул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2" descr="C:\Users\aalikina\AppData\Local\Microsoft\Windows\INetCache\Content.Word\Нижний колонтитул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7295" cy="577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E24D7C" w14:textId="6EAF8B33" w:rsidR="00AE548E" w:rsidRPr="00C62813" w:rsidRDefault="00AE548E" w:rsidP="00E330C7">
    <w:pPr>
      <w:tabs>
        <w:tab w:val="left" w:pos="3990"/>
        <w:tab w:val="center" w:pos="4960"/>
        <w:tab w:val="right" w:pos="9921"/>
      </w:tabs>
      <w:rPr>
        <w:rFonts w:ascii="Times New Roman" w:hAnsi="Times New Roman" w:cs="Times New Roman"/>
        <w:sz w:val="20"/>
        <w:szCs w:val="20"/>
      </w:rPr>
    </w:pPr>
    <w:r w:rsidRPr="00C62813">
      <w:rPr>
        <w:rFonts w:ascii="Times New Roman" w:hAnsi="Times New Roman" w:cs="Times New Roman"/>
        <w:sz w:val="20"/>
        <w:szCs w:val="20"/>
      </w:rPr>
      <w:tab/>
    </w:r>
    <w:r>
      <w:rPr>
        <w:rFonts w:ascii="Times New Roman" w:hAnsi="Times New Roman" w:cs="Times New Roman"/>
        <w:sz w:val="20"/>
        <w:szCs w:val="20"/>
      </w:rPr>
      <w:tab/>
    </w:r>
    <w:r w:rsidRPr="00C62813">
      <w:rPr>
        <w:rFonts w:ascii="Times New Roman" w:hAnsi="Times New Roman" w:cs="Times New Roman"/>
        <w:sz w:val="20"/>
        <w:szCs w:val="20"/>
      </w:rPr>
      <w:tab/>
      <w:t xml:space="preserve">Страница </w:t>
    </w:r>
    <w:r w:rsidRPr="00C62813">
      <w:rPr>
        <w:rFonts w:ascii="Times New Roman" w:hAnsi="Times New Roman" w:cs="Times New Roman"/>
        <w:sz w:val="20"/>
        <w:szCs w:val="20"/>
      </w:rPr>
      <w:fldChar w:fldCharType="begin"/>
    </w:r>
    <w:r w:rsidRPr="00C62813">
      <w:rPr>
        <w:rFonts w:ascii="Times New Roman" w:hAnsi="Times New Roman" w:cs="Times New Roman"/>
        <w:sz w:val="20"/>
        <w:szCs w:val="20"/>
      </w:rPr>
      <w:instrText xml:space="preserve"> PAGE </w:instrText>
    </w:r>
    <w:r w:rsidRPr="00C62813">
      <w:rPr>
        <w:rFonts w:ascii="Times New Roman" w:hAnsi="Times New Roman" w:cs="Times New Roman"/>
        <w:sz w:val="20"/>
        <w:szCs w:val="20"/>
      </w:rPr>
      <w:fldChar w:fldCharType="separate"/>
    </w:r>
    <w:r w:rsidR="00052021">
      <w:rPr>
        <w:rFonts w:ascii="Times New Roman" w:hAnsi="Times New Roman" w:cs="Times New Roman"/>
        <w:noProof/>
        <w:sz w:val="20"/>
        <w:szCs w:val="20"/>
      </w:rPr>
      <w:t>5</w:t>
    </w:r>
    <w:r w:rsidRPr="00C62813">
      <w:rPr>
        <w:rFonts w:ascii="Times New Roman" w:hAnsi="Times New Roman" w:cs="Times New Roman"/>
        <w:sz w:val="20"/>
        <w:szCs w:val="20"/>
      </w:rPr>
      <w:fldChar w:fldCharType="end"/>
    </w:r>
    <w:r w:rsidRPr="00C62813">
      <w:rPr>
        <w:rFonts w:ascii="Times New Roman" w:hAnsi="Times New Roman" w:cs="Times New Roman"/>
        <w:sz w:val="20"/>
        <w:szCs w:val="20"/>
      </w:rPr>
      <w:t xml:space="preserve"> из </w:t>
    </w:r>
    <w:r>
      <w:rPr>
        <w:rFonts w:ascii="Times New Roman" w:hAnsi="Times New Roman" w:cs="Times New Roman"/>
        <w:sz w:val="20"/>
        <w:szCs w:val="20"/>
      </w:rPr>
      <w:t>5</w:t>
    </w:r>
    <w:bookmarkStart w:id="1182" w:name="_Toc446670536"/>
    <w:ins w:id="1183" w:author="Саржанов Руслан Рамисович" w:date="2020-07-06T10:00:00Z">
      <w:r w:rsidR="00CD6873">
        <w:rPr>
          <w:rFonts w:ascii="Times New Roman" w:hAnsi="Times New Roman" w:cs="Times New Roman"/>
          <w:sz w:val="20"/>
          <w:szCs w:val="20"/>
        </w:rPr>
        <w:t>6</w:t>
      </w:r>
    </w:ins>
    <w:del w:id="1184" w:author="Саржанов Руслан Рамисович" w:date="2020-07-06T10:00:00Z">
      <w:r w:rsidDel="00CD6873">
        <w:rPr>
          <w:rFonts w:ascii="Times New Roman" w:hAnsi="Times New Roman" w:cs="Times New Roman"/>
          <w:sz w:val="20"/>
          <w:szCs w:val="20"/>
        </w:rPr>
        <w:delText>5</w:delText>
      </w:r>
    </w:del>
  </w:p>
  <w:p w14:paraId="41C3705A" w14:textId="77777777" w:rsidR="00AE548E" w:rsidRDefault="00AE548E" w:rsidP="00E273A5">
    <w:pPr>
      <w:pStyle w:val="a6"/>
      <w:ind w:left="-142"/>
      <w:jc w:val="right"/>
    </w:pPr>
  </w:p>
  <w:bookmarkEnd w:id="1182"/>
  <w:p w14:paraId="01BA1287" w14:textId="58FF2BC1" w:rsidR="00AE548E" w:rsidRDefault="00AE548E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FF9654" w14:textId="77777777" w:rsidR="00AE548E" w:rsidRDefault="00AE548E" w:rsidP="003D099C">
      <w:pPr>
        <w:spacing w:after="0" w:line="240" w:lineRule="auto"/>
      </w:pPr>
      <w:r>
        <w:separator/>
      </w:r>
    </w:p>
  </w:footnote>
  <w:footnote w:type="continuationSeparator" w:id="0">
    <w:p w14:paraId="3A60B8E7" w14:textId="77777777" w:rsidR="00AE548E" w:rsidRDefault="00AE548E" w:rsidP="003D099C">
      <w:pPr>
        <w:spacing w:after="0" w:line="240" w:lineRule="auto"/>
      </w:pPr>
      <w:r>
        <w:continuationSeparator/>
      </w:r>
    </w:p>
  </w:footnote>
  <w:footnote w:id="1">
    <w:p w14:paraId="6B1DB47F" w14:textId="77777777" w:rsidR="00AE548E" w:rsidRPr="00A50002" w:rsidRDefault="00AE548E" w:rsidP="00F245FA">
      <w:pPr>
        <w:pStyle w:val="af7"/>
        <w:jc w:val="both"/>
        <w:rPr>
          <w:sz w:val="16"/>
          <w:szCs w:val="16"/>
        </w:rPr>
      </w:pPr>
      <w:r>
        <w:rPr>
          <w:rStyle w:val="af9"/>
        </w:rPr>
        <w:footnoteRef/>
      </w:r>
      <w:r>
        <w:t xml:space="preserve"> </w:t>
      </w:r>
      <w:r w:rsidRPr="00A50002">
        <w:rPr>
          <w:sz w:val="16"/>
          <w:szCs w:val="16"/>
        </w:rPr>
        <w:t>Документы, выданные или удостоверенные компетентными органами иностранных государств (п.1.4.), представляются при наличии консульской легализации указанных документов или проставленного апостиля, если иное не установлено международным договором Российской Федерации.</w:t>
      </w:r>
    </w:p>
  </w:footnote>
  <w:footnote w:id="2">
    <w:p w14:paraId="6DA26598" w14:textId="77777777" w:rsidR="00AE548E" w:rsidRDefault="00AE548E" w:rsidP="00A50002">
      <w:pPr>
        <w:pStyle w:val="af7"/>
        <w:jc w:val="both"/>
      </w:pPr>
      <w:r w:rsidRPr="00A50002">
        <w:rPr>
          <w:rStyle w:val="af9"/>
          <w:sz w:val="16"/>
          <w:szCs w:val="16"/>
        </w:rPr>
        <w:footnoteRef/>
      </w:r>
      <w:r w:rsidRPr="00A50002">
        <w:rPr>
          <w:sz w:val="16"/>
          <w:szCs w:val="16"/>
        </w:rPr>
        <w:t xml:space="preserve">  Верность перевода с одного языка на другой должна быть нотариально удостоверена, или нотариусом должна быть засвидетельствована, подлинность подписи переводчика, который осуществил перевод.</w:t>
      </w:r>
      <w:r>
        <w:t xml:space="preserve"> </w:t>
      </w:r>
    </w:p>
  </w:footnote>
  <w:footnote w:id="3">
    <w:p w14:paraId="17827DF9" w14:textId="547E968D" w:rsidR="00AE548E" w:rsidRDefault="00AE548E" w:rsidP="0041611F">
      <w:pPr>
        <w:pStyle w:val="af7"/>
        <w:jc w:val="both"/>
      </w:pPr>
      <w:r>
        <w:rPr>
          <w:rStyle w:val="af9"/>
        </w:rPr>
        <w:footnoteRef/>
      </w:r>
      <w:r>
        <w:t xml:space="preserve"> </w:t>
      </w:r>
      <w:r w:rsidRPr="00A50002">
        <w:rPr>
          <w:sz w:val="16"/>
          <w:szCs w:val="16"/>
        </w:rPr>
        <w:t>В случае, если полномочия единоличного исполнительного органа переданы управляющей организации, заявителем предоставляется заверенная копия решения о передаче полномочий единоличного исполнительного органа управляющей организации, а также копия договора (без коммерческой части) о передаче полномочий исполнительного органа, заверенная подписью уполномоченного лица и печатью заявителя.</w:t>
      </w:r>
    </w:p>
    <w:p w14:paraId="042768D1" w14:textId="77777777" w:rsidR="00AE548E" w:rsidRDefault="00AE548E" w:rsidP="00165117">
      <w:pPr>
        <w:pStyle w:val="af7"/>
        <w:jc w:val="both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6B9524" w14:textId="77777777" w:rsidR="00AE548E" w:rsidRDefault="00AE548E">
    <w:pPr>
      <w:pStyle w:val="a4"/>
    </w:pPr>
    <w:r>
      <w:rPr>
        <w:noProof/>
        <w:lang w:eastAsia="ru-RU"/>
      </w:rPr>
      <w:drawing>
        <wp:inline distT="0" distB="0" distL="0" distR="0" wp14:anchorId="12879BBA" wp14:editId="776DD6E1">
          <wp:extent cx="6299835" cy="767080"/>
          <wp:effectExtent l="0" t="0" r="5715" b="0"/>
          <wp:docPr id="3" name="Рисунок 3" descr="C:\Users\aalikina\AppData\Local\Microsoft\Windows\INetCache\Content.Word\Верхний колонтитул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aalikina\AppData\Local\Microsoft\Windows\INetCache\Content.Word\Верхний колонтитул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9835" cy="767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BD4BBB" w14:textId="77777777" w:rsidR="00AE548E" w:rsidRDefault="00AE548E" w:rsidP="00C62813">
    <w:pPr>
      <w:pStyle w:val="a4"/>
      <w:tabs>
        <w:tab w:val="clear" w:pos="9355"/>
        <w:tab w:val="right" w:pos="9639"/>
      </w:tabs>
      <w:ind w:left="-1134" w:right="-851" w:firstLine="1134"/>
    </w:pPr>
    <w:r w:rsidRPr="00B46B8E">
      <w:t xml:space="preserve"> </w:t>
    </w:r>
    <w:r>
      <w:rPr>
        <w:noProof/>
        <w:lang w:eastAsia="ru-RU"/>
      </w:rPr>
      <w:drawing>
        <wp:inline distT="0" distB="0" distL="0" distR="0" wp14:anchorId="4BD976CD" wp14:editId="70AF7ED8">
          <wp:extent cx="6299835" cy="801364"/>
          <wp:effectExtent l="0" t="0" r="0" b="0"/>
          <wp:docPr id="1" name="Рисунок 1" descr="C:\Users\rsarzhanov\AppData\Local\Microsoft\Windows\INetCache\Content.Word\Шапка бланков для счетов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rsarzhanov\AppData\Local\Microsoft\Windows\INetCache\Content.Word\Шапка бланков для счетов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9835" cy="8013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970C35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C93CFE"/>
    <w:multiLevelType w:val="multilevel"/>
    <w:tmpl w:val="0ADA8FF8"/>
    <w:lvl w:ilvl="0">
      <w:start w:val="19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14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2" w15:restartNumberingAfterBreak="0">
    <w:nsid w:val="0143288C"/>
    <w:multiLevelType w:val="hybridMultilevel"/>
    <w:tmpl w:val="2B06D81C"/>
    <w:lvl w:ilvl="0" w:tplc="8FE48B20">
      <w:start w:val="1"/>
      <w:numFmt w:val="decimal"/>
      <w:lvlText w:val="5.3.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1B93A1E"/>
    <w:multiLevelType w:val="multilevel"/>
    <w:tmpl w:val="AD1A4F16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8.%2."/>
      <w:lvlJc w:val="center"/>
      <w:pPr>
        <w:ind w:left="1080" w:hanging="360"/>
      </w:pPr>
      <w:rPr>
        <w:rFonts w:hint="default"/>
      </w:rPr>
    </w:lvl>
    <w:lvl w:ilvl="2">
      <w:start w:val="9"/>
      <w:numFmt w:val="decimal"/>
      <w:lvlText w:val="8.1.%3."/>
      <w:lvlJc w:val="center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032250C0"/>
    <w:multiLevelType w:val="hybridMultilevel"/>
    <w:tmpl w:val="2FC610CC"/>
    <w:lvl w:ilvl="0" w:tplc="FB2EC5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470665D"/>
    <w:multiLevelType w:val="multilevel"/>
    <w:tmpl w:val="155A8D42"/>
    <w:lvl w:ilvl="0">
      <w:start w:val="1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053F66DC"/>
    <w:multiLevelType w:val="multilevel"/>
    <w:tmpl w:val="B62C2354"/>
    <w:lvl w:ilvl="0">
      <w:start w:val="17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42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08" w:hanging="1800"/>
      </w:pPr>
      <w:rPr>
        <w:rFonts w:hint="default"/>
      </w:rPr>
    </w:lvl>
  </w:abstractNum>
  <w:abstractNum w:abstractNumId="7" w15:restartNumberingAfterBreak="0">
    <w:nsid w:val="05BC3252"/>
    <w:multiLevelType w:val="multilevel"/>
    <w:tmpl w:val="260ABF36"/>
    <w:lvl w:ilvl="0">
      <w:start w:val="19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14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8" w15:restartNumberingAfterBreak="0">
    <w:nsid w:val="05E723A3"/>
    <w:multiLevelType w:val="multilevel"/>
    <w:tmpl w:val="A4A24BF0"/>
    <w:lvl w:ilvl="0">
      <w:start w:val="19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14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9" w15:restartNumberingAfterBreak="0">
    <w:nsid w:val="062E3532"/>
    <w:multiLevelType w:val="hybridMultilevel"/>
    <w:tmpl w:val="E4925B34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76739A1"/>
    <w:multiLevelType w:val="hybridMultilevel"/>
    <w:tmpl w:val="04EC25FA"/>
    <w:lvl w:ilvl="0" w:tplc="FB2EC5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9648CD"/>
    <w:multiLevelType w:val="hybridMultilevel"/>
    <w:tmpl w:val="5E2C57A6"/>
    <w:lvl w:ilvl="0" w:tplc="0C323A84">
      <w:start w:val="1"/>
      <w:numFmt w:val="decimal"/>
      <w:lvlText w:val="18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490BFD"/>
    <w:multiLevelType w:val="multilevel"/>
    <w:tmpl w:val="EA126162"/>
    <w:lvl w:ilvl="0">
      <w:start w:val="1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89" w:hanging="480"/>
      </w:pPr>
      <w:rPr>
        <w:rFonts w:hint="default"/>
        <w:b w:val="0"/>
        <w:color w:val="auto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3" w15:restartNumberingAfterBreak="0">
    <w:nsid w:val="0DC85BE5"/>
    <w:multiLevelType w:val="multilevel"/>
    <w:tmpl w:val="6340FAB8"/>
    <w:lvl w:ilvl="0">
      <w:start w:val="12"/>
      <w:numFmt w:val="decimal"/>
      <w:lvlText w:val="%1."/>
      <w:lvlJc w:val="left"/>
      <w:pPr>
        <w:ind w:left="480" w:hanging="48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615" w:hanging="48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4125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562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6755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825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9385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0880" w:hanging="1800"/>
      </w:pPr>
      <w:rPr>
        <w:rFonts w:hint="default"/>
        <w:color w:val="auto"/>
      </w:rPr>
    </w:lvl>
  </w:abstractNum>
  <w:abstractNum w:abstractNumId="14" w15:restartNumberingAfterBreak="0">
    <w:nsid w:val="0E4B0CAD"/>
    <w:multiLevelType w:val="hybridMultilevel"/>
    <w:tmpl w:val="06D0BB2C"/>
    <w:lvl w:ilvl="0" w:tplc="7B6A0E62">
      <w:start w:val="1"/>
      <w:numFmt w:val="decimal"/>
      <w:lvlText w:val="6.2.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EAD406A"/>
    <w:multiLevelType w:val="multilevel"/>
    <w:tmpl w:val="5B74057E"/>
    <w:lvl w:ilvl="0">
      <w:start w:val="8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7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7.1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0F9F019E"/>
    <w:multiLevelType w:val="multilevel"/>
    <w:tmpl w:val="08421A52"/>
    <w:lvl w:ilvl="0">
      <w:start w:val="12"/>
      <w:numFmt w:val="decimal"/>
      <w:lvlText w:val="%1."/>
      <w:lvlJc w:val="left"/>
      <w:pPr>
        <w:ind w:left="660" w:hanging="660"/>
      </w:pPr>
      <w:rPr>
        <w:rFonts w:hint="default"/>
        <w:color w:val="auto"/>
      </w:rPr>
    </w:lvl>
    <w:lvl w:ilvl="1">
      <w:start w:val="5"/>
      <w:numFmt w:val="decimal"/>
      <w:lvlText w:val="%1.%2."/>
      <w:lvlJc w:val="left"/>
      <w:pPr>
        <w:ind w:left="660" w:hanging="660"/>
      </w:pPr>
      <w:rPr>
        <w:rFonts w:ascii="Times New Roman" w:hAnsi="Times New Roman" w:cs="Times New Roman"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855" w:hanging="720"/>
      </w:pPr>
      <w:rPr>
        <w:rFonts w:ascii="Times New Roman" w:hAnsi="Times New Roman" w:cs="Times New Roman" w:hint="default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</w:rPr>
    </w:lvl>
  </w:abstractNum>
  <w:abstractNum w:abstractNumId="17" w15:restartNumberingAfterBreak="0">
    <w:nsid w:val="10136374"/>
    <w:multiLevelType w:val="hybridMultilevel"/>
    <w:tmpl w:val="8AC4F304"/>
    <w:lvl w:ilvl="0" w:tplc="834A27D8">
      <w:start w:val="1"/>
      <w:numFmt w:val="decimal"/>
      <w:lvlText w:val="6.%1."/>
      <w:lvlJc w:val="left"/>
      <w:pPr>
        <w:ind w:left="781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501" w:hanging="360"/>
      </w:pPr>
    </w:lvl>
    <w:lvl w:ilvl="2" w:tplc="0419001B" w:tentative="1">
      <w:start w:val="1"/>
      <w:numFmt w:val="lowerRoman"/>
      <w:lvlText w:val="%3."/>
      <w:lvlJc w:val="right"/>
      <w:pPr>
        <w:ind w:left="2221" w:hanging="180"/>
      </w:pPr>
    </w:lvl>
    <w:lvl w:ilvl="3" w:tplc="0419000F" w:tentative="1">
      <w:start w:val="1"/>
      <w:numFmt w:val="decimal"/>
      <w:lvlText w:val="%4."/>
      <w:lvlJc w:val="left"/>
      <w:pPr>
        <w:ind w:left="2941" w:hanging="360"/>
      </w:pPr>
    </w:lvl>
    <w:lvl w:ilvl="4" w:tplc="04190019" w:tentative="1">
      <w:start w:val="1"/>
      <w:numFmt w:val="lowerLetter"/>
      <w:lvlText w:val="%5."/>
      <w:lvlJc w:val="left"/>
      <w:pPr>
        <w:ind w:left="3661" w:hanging="360"/>
      </w:pPr>
    </w:lvl>
    <w:lvl w:ilvl="5" w:tplc="0419001B" w:tentative="1">
      <w:start w:val="1"/>
      <w:numFmt w:val="lowerRoman"/>
      <w:lvlText w:val="%6."/>
      <w:lvlJc w:val="right"/>
      <w:pPr>
        <w:ind w:left="4381" w:hanging="180"/>
      </w:pPr>
    </w:lvl>
    <w:lvl w:ilvl="6" w:tplc="0419000F" w:tentative="1">
      <w:start w:val="1"/>
      <w:numFmt w:val="decimal"/>
      <w:lvlText w:val="%7."/>
      <w:lvlJc w:val="left"/>
      <w:pPr>
        <w:ind w:left="5101" w:hanging="360"/>
      </w:pPr>
    </w:lvl>
    <w:lvl w:ilvl="7" w:tplc="04190019" w:tentative="1">
      <w:start w:val="1"/>
      <w:numFmt w:val="lowerLetter"/>
      <w:lvlText w:val="%8."/>
      <w:lvlJc w:val="left"/>
      <w:pPr>
        <w:ind w:left="5821" w:hanging="360"/>
      </w:pPr>
    </w:lvl>
    <w:lvl w:ilvl="8" w:tplc="0419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18" w15:restartNumberingAfterBreak="0">
    <w:nsid w:val="10221790"/>
    <w:multiLevelType w:val="hybridMultilevel"/>
    <w:tmpl w:val="58C6FE1A"/>
    <w:lvl w:ilvl="0" w:tplc="929C16FE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19" w15:restartNumberingAfterBreak="0">
    <w:nsid w:val="10B472C6"/>
    <w:multiLevelType w:val="hybridMultilevel"/>
    <w:tmpl w:val="C4C8DC92"/>
    <w:lvl w:ilvl="0" w:tplc="2B9451B0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1150C0A"/>
    <w:multiLevelType w:val="multilevel"/>
    <w:tmpl w:val="E6561064"/>
    <w:lvl w:ilvl="0">
      <w:start w:val="10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21" w15:restartNumberingAfterBreak="0">
    <w:nsid w:val="11B633D9"/>
    <w:multiLevelType w:val="hybridMultilevel"/>
    <w:tmpl w:val="8C74ADEA"/>
    <w:lvl w:ilvl="0" w:tplc="FB2EC59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1216149A"/>
    <w:multiLevelType w:val="multilevel"/>
    <w:tmpl w:val="F0C2CF10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8.%2."/>
      <w:lvlJc w:val="center"/>
      <w:pPr>
        <w:ind w:left="1080" w:hanging="360"/>
      </w:pPr>
      <w:rPr>
        <w:rFonts w:hint="default"/>
      </w:rPr>
    </w:lvl>
    <w:lvl w:ilvl="2">
      <w:start w:val="1"/>
      <w:numFmt w:val="decimal"/>
      <w:lvlText w:val="8.1.%3."/>
      <w:lvlJc w:val="center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3" w15:restartNumberingAfterBreak="0">
    <w:nsid w:val="12502832"/>
    <w:multiLevelType w:val="hybridMultilevel"/>
    <w:tmpl w:val="7DAA4B28"/>
    <w:lvl w:ilvl="0" w:tplc="929C16FE">
      <w:start w:val="1"/>
      <w:numFmt w:val="bullet"/>
      <w:lvlText w:val="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37C36A2"/>
    <w:multiLevelType w:val="multilevel"/>
    <w:tmpl w:val="D5CA3882"/>
    <w:lvl w:ilvl="0">
      <w:start w:val="20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13EA2DF6"/>
    <w:multiLevelType w:val="multilevel"/>
    <w:tmpl w:val="CD303658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  <w:i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1560412A"/>
    <w:multiLevelType w:val="hybridMultilevel"/>
    <w:tmpl w:val="53960A08"/>
    <w:lvl w:ilvl="0" w:tplc="929C16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6630169"/>
    <w:multiLevelType w:val="hybridMultilevel"/>
    <w:tmpl w:val="755A9C12"/>
    <w:lvl w:ilvl="0" w:tplc="F0FA647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A6079A"/>
    <w:multiLevelType w:val="hybridMultilevel"/>
    <w:tmpl w:val="84B80C16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16B13D3B"/>
    <w:multiLevelType w:val="hybridMultilevel"/>
    <w:tmpl w:val="9CCCA8AE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16BC633B"/>
    <w:multiLevelType w:val="hybridMultilevel"/>
    <w:tmpl w:val="54F806A8"/>
    <w:lvl w:ilvl="0" w:tplc="FB2EC59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 w15:restartNumberingAfterBreak="0">
    <w:nsid w:val="174E36B5"/>
    <w:multiLevelType w:val="hybridMultilevel"/>
    <w:tmpl w:val="0CD6B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7DE641A"/>
    <w:multiLevelType w:val="multilevel"/>
    <w:tmpl w:val="E83CC92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i w:val="0"/>
        <w:color w:val="000000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3" w15:restartNumberingAfterBreak="0">
    <w:nsid w:val="18FF176F"/>
    <w:multiLevelType w:val="hybridMultilevel"/>
    <w:tmpl w:val="58B2190A"/>
    <w:lvl w:ilvl="0" w:tplc="F0FA647C">
      <w:start w:val="1"/>
      <w:numFmt w:val="russianLower"/>
      <w:lvlText w:val="%1)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34" w15:restartNumberingAfterBreak="0">
    <w:nsid w:val="19AE6777"/>
    <w:multiLevelType w:val="hybridMultilevel"/>
    <w:tmpl w:val="3FDAF43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AD06018"/>
    <w:multiLevelType w:val="hybridMultilevel"/>
    <w:tmpl w:val="79AE7842"/>
    <w:lvl w:ilvl="0" w:tplc="929C16F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1AE151A1"/>
    <w:multiLevelType w:val="multilevel"/>
    <w:tmpl w:val="26644188"/>
    <w:lvl w:ilvl="0">
      <w:start w:val="13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28" w:hanging="660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37" w15:restartNumberingAfterBreak="0">
    <w:nsid w:val="1B2B03E6"/>
    <w:multiLevelType w:val="hybridMultilevel"/>
    <w:tmpl w:val="5F4A330C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1C4A05EA"/>
    <w:multiLevelType w:val="multilevel"/>
    <w:tmpl w:val="40B034A6"/>
    <w:lvl w:ilvl="0">
      <w:start w:val="19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14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39" w15:restartNumberingAfterBreak="0">
    <w:nsid w:val="1E1E2C5D"/>
    <w:multiLevelType w:val="multilevel"/>
    <w:tmpl w:val="FB2095F2"/>
    <w:lvl w:ilvl="0">
      <w:start w:val="1"/>
      <w:numFmt w:val="decimal"/>
      <w:pStyle w:val="ForChapterName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40" w15:restartNumberingAfterBreak="0">
    <w:nsid w:val="1FCA3CEC"/>
    <w:multiLevelType w:val="hybridMultilevel"/>
    <w:tmpl w:val="B232B114"/>
    <w:lvl w:ilvl="0" w:tplc="929C16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0812231"/>
    <w:multiLevelType w:val="hybridMultilevel"/>
    <w:tmpl w:val="EF44B6EA"/>
    <w:lvl w:ilvl="0" w:tplc="7B6A0E62">
      <w:start w:val="1"/>
      <w:numFmt w:val="decimal"/>
      <w:lvlText w:val="6.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0A053F4"/>
    <w:multiLevelType w:val="hybridMultilevel"/>
    <w:tmpl w:val="FCB2E440"/>
    <w:lvl w:ilvl="0" w:tplc="929C16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1305405"/>
    <w:multiLevelType w:val="hybridMultilevel"/>
    <w:tmpl w:val="2446DC74"/>
    <w:lvl w:ilvl="0" w:tplc="2B9451B0">
      <w:start w:val="1"/>
      <w:numFmt w:val="decimal"/>
      <w:lvlText w:val="6.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214D4C30"/>
    <w:multiLevelType w:val="multilevel"/>
    <w:tmpl w:val="03981B1C"/>
    <w:lvl w:ilvl="0">
      <w:start w:val="10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13.%2."/>
      <w:lvlJc w:val="left"/>
      <w:pPr>
        <w:ind w:left="1614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45" w15:restartNumberingAfterBreak="0">
    <w:nsid w:val="220E2FAD"/>
    <w:multiLevelType w:val="hybridMultilevel"/>
    <w:tmpl w:val="6E12146E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2166AB8"/>
    <w:multiLevelType w:val="multilevel"/>
    <w:tmpl w:val="BA003686"/>
    <w:lvl w:ilvl="0">
      <w:start w:val="18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23647E04"/>
    <w:multiLevelType w:val="hybridMultilevel"/>
    <w:tmpl w:val="7F02F232"/>
    <w:lvl w:ilvl="0" w:tplc="04190001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40460DF"/>
    <w:multiLevelType w:val="hybridMultilevel"/>
    <w:tmpl w:val="3FECB9E4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248839C8"/>
    <w:multiLevelType w:val="hybridMultilevel"/>
    <w:tmpl w:val="F17CE6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25E20009"/>
    <w:multiLevelType w:val="multilevel"/>
    <w:tmpl w:val="FA120CBA"/>
    <w:lvl w:ilvl="0">
      <w:start w:val="15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20" w:hanging="66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1" w15:restartNumberingAfterBreak="0">
    <w:nsid w:val="26F11A75"/>
    <w:multiLevelType w:val="multilevel"/>
    <w:tmpl w:val="60122D4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942" w:hanging="1800"/>
      </w:pPr>
      <w:rPr>
        <w:rFonts w:hint="default"/>
      </w:rPr>
    </w:lvl>
  </w:abstractNum>
  <w:abstractNum w:abstractNumId="52" w15:restartNumberingAfterBreak="0">
    <w:nsid w:val="27617CF5"/>
    <w:multiLevelType w:val="multilevel"/>
    <w:tmpl w:val="0220D084"/>
    <w:lvl w:ilvl="0">
      <w:start w:val="1"/>
      <w:numFmt w:val="decimal"/>
      <w:lvlText w:val="9.%1."/>
      <w:lvlJc w:val="center"/>
      <w:pPr>
        <w:ind w:left="480" w:hanging="480"/>
      </w:pPr>
      <w:rPr>
        <w:rFonts w:hint="default"/>
        <w:color w:val="auto"/>
      </w:rPr>
    </w:lvl>
    <w:lvl w:ilvl="1">
      <w:start w:val="1"/>
      <w:numFmt w:val="decimal"/>
      <w:lvlText w:val="9.1.%2."/>
      <w:lvlJc w:val="center"/>
      <w:pPr>
        <w:ind w:left="1615" w:hanging="480"/>
      </w:pPr>
      <w:rPr>
        <w:rFonts w:hint="default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4125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562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6755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825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9385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0880" w:hanging="1800"/>
      </w:pPr>
      <w:rPr>
        <w:rFonts w:hint="default"/>
        <w:color w:val="auto"/>
      </w:rPr>
    </w:lvl>
  </w:abstractNum>
  <w:abstractNum w:abstractNumId="53" w15:restartNumberingAfterBreak="0">
    <w:nsid w:val="28E33CC7"/>
    <w:multiLevelType w:val="hybridMultilevel"/>
    <w:tmpl w:val="BFD24DA0"/>
    <w:lvl w:ilvl="0" w:tplc="D2E89E3E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B767A95"/>
    <w:multiLevelType w:val="hybridMultilevel"/>
    <w:tmpl w:val="58B2190A"/>
    <w:lvl w:ilvl="0" w:tplc="F0FA647C">
      <w:start w:val="1"/>
      <w:numFmt w:val="russianLower"/>
      <w:lvlText w:val="%1)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55" w15:restartNumberingAfterBreak="0">
    <w:nsid w:val="2BDD6D14"/>
    <w:multiLevelType w:val="hybridMultilevel"/>
    <w:tmpl w:val="C49ADB28"/>
    <w:lvl w:ilvl="0" w:tplc="0C323A84">
      <w:start w:val="1"/>
      <w:numFmt w:val="decimal"/>
      <w:lvlText w:val="18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CF97AE7"/>
    <w:multiLevelType w:val="multilevel"/>
    <w:tmpl w:val="3154CFEE"/>
    <w:lvl w:ilvl="0">
      <w:start w:val="1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48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7" w15:restartNumberingAfterBreak="0">
    <w:nsid w:val="2DB94E36"/>
    <w:multiLevelType w:val="hybridMultilevel"/>
    <w:tmpl w:val="1380656E"/>
    <w:lvl w:ilvl="0" w:tplc="D7D8F16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08818A8"/>
    <w:multiLevelType w:val="multilevel"/>
    <w:tmpl w:val="974CC640"/>
    <w:lvl w:ilvl="0">
      <w:start w:val="4"/>
      <w:numFmt w:val="decimal"/>
      <w:lvlText w:val="%1."/>
      <w:lvlJc w:val="left"/>
      <w:pPr>
        <w:ind w:left="540" w:hanging="540"/>
      </w:pPr>
      <w:rPr>
        <w:rFonts w:eastAsiaTheme="minorHAnsi" w:cstheme="minorBidi" w:hint="default"/>
      </w:rPr>
    </w:lvl>
    <w:lvl w:ilvl="1">
      <w:start w:val="6"/>
      <w:numFmt w:val="decimal"/>
      <w:lvlText w:val="%1.%2."/>
      <w:lvlJc w:val="left"/>
      <w:pPr>
        <w:ind w:left="540" w:hanging="540"/>
      </w:pPr>
      <w:rPr>
        <w:rFonts w:eastAsiaTheme="minorHAnsi" w:cstheme="minorBidi"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eastAsia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eastAsia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eastAsia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eastAsia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eastAsiaTheme="minorHAnsi" w:cstheme="minorBidi" w:hint="default"/>
      </w:rPr>
    </w:lvl>
  </w:abstractNum>
  <w:abstractNum w:abstractNumId="59" w15:restartNumberingAfterBreak="0">
    <w:nsid w:val="3170625D"/>
    <w:multiLevelType w:val="multilevel"/>
    <w:tmpl w:val="C67AB9F6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0" w15:restartNumberingAfterBreak="0">
    <w:nsid w:val="32226DC5"/>
    <w:multiLevelType w:val="multilevel"/>
    <w:tmpl w:val="30B646B6"/>
    <w:lvl w:ilvl="0">
      <w:start w:val="11"/>
      <w:numFmt w:val="decimal"/>
      <w:lvlText w:val="%1."/>
      <w:lvlJc w:val="left"/>
      <w:pPr>
        <w:ind w:left="600" w:hanging="600"/>
      </w:pPr>
      <w:rPr>
        <w:rFonts w:ascii="Times New Roman" w:hAnsi="Times New Roman" w:cs="Times New Roman" w:hint="default"/>
      </w:rPr>
    </w:lvl>
    <w:lvl w:ilvl="1">
      <w:start w:val="11"/>
      <w:numFmt w:val="decimal"/>
      <w:lvlText w:val="%2.1"/>
      <w:lvlJc w:val="left"/>
      <w:pPr>
        <w:ind w:left="1877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61" w15:restartNumberingAfterBreak="0">
    <w:nsid w:val="323E20E9"/>
    <w:multiLevelType w:val="hybridMultilevel"/>
    <w:tmpl w:val="934C5678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32BB7B22"/>
    <w:multiLevelType w:val="multilevel"/>
    <w:tmpl w:val="CDA484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3" w15:restartNumberingAfterBreak="0">
    <w:nsid w:val="32CD21F2"/>
    <w:multiLevelType w:val="multilevel"/>
    <w:tmpl w:val="3154CFEE"/>
    <w:lvl w:ilvl="0">
      <w:start w:val="1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48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4" w15:restartNumberingAfterBreak="0">
    <w:nsid w:val="36D25444"/>
    <w:multiLevelType w:val="hybridMultilevel"/>
    <w:tmpl w:val="AC28ED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72B1FBE"/>
    <w:multiLevelType w:val="hybridMultilevel"/>
    <w:tmpl w:val="BDF615DC"/>
    <w:lvl w:ilvl="0" w:tplc="11483972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66" w15:restartNumberingAfterBreak="0">
    <w:nsid w:val="38D3307A"/>
    <w:multiLevelType w:val="hybridMultilevel"/>
    <w:tmpl w:val="E9249E62"/>
    <w:lvl w:ilvl="0" w:tplc="2B9451B0">
      <w:start w:val="1"/>
      <w:numFmt w:val="decimal"/>
      <w:lvlText w:val="6.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395B1E61"/>
    <w:multiLevelType w:val="hybridMultilevel"/>
    <w:tmpl w:val="4712E3B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9890BDC"/>
    <w:multiLevelType w:val="hybridMultilevel"/>
    <w:tmpl w:val="48624DA6"/>
    <w:lvl w:ilvl="0" w:tplc="3A16AB12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3A297F70"/>
    <w:multiLevelType w:val="hybridMultilevel"/>
    <w:tmpl w:val="842273CC"/>
    <w:lvl w:ilvl="0" w:tplc="2B9451B0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BA56083"/>
    <w:multiLevelType w:val="hybridMultilevel"/>
    <w:tmpl w:val="8BD61E36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3C234FCE"/>
    <w:multiLevelType w:val="hybridMultilevel"/>
    <w:tmpl w:val="B8EE1D1C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3C68116A"/>
    <w:multiLevelType w:val="hybridMultilevel"/>
    <w:tmpl w:val="81CE623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CAD7E59"/>
    <w:multiLevelType w:val="multilevel"/>
    <w:tmpl w:val="BFB03498"/>
    <w:lvl w:ilvl="0">
      <w:start w:val="1"/>
      <w:numFmt w:val="bullet"/>
      <w:lvlText w:val=""/>
      <w:lvlJc w:val="left"/>
      <w:pPr>
        <w:ind w:left="660" w:hanging="660"/>
      </w:pPr>
      <w:rPr>
        <w:rFonts w:ascii="Symbol" w:hAnsi="Symbol" w:hint="default"/>
        <w:color w:val="auto"/>
      </w:rPr>
    </w:lvl>
    <w:lvl w:ilvl="1">
      <w:start w:val="2"/>
      <w:numFmt w:val="decimal"/>
      <w:lvlText w:val="%1.%2."/>
      <w:lvlJc w:val="left"/>
      <w:pPr>
        <w:ind w:left="660" w:hanging="6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</w:rPr>
    </w:lvl>
  </w:abstractNum>
  <w:abstractNum w:abstractNumId="74" w15:restartNumberingAfterBreak="0">
    <w:nsid w:val="3E383350"/>
    <w:multiLevelType w:val="hybridMultilevel"/>
    <w:tmpl w:val="745455F2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3E8A0438"/>
    <w:multiLevelType w:val="multilevel"/>
    <w:tmpl w:val="92762980"/>
    <w:lvl w:ilvl="0">
      <w:start w:val="1"/>
      <w:numFmt w:val="bullet"/>
      <w:lvlText w:val=""/>
      <w:lvlJc w:val="left"/>
      <w:pPr>
        <w:ind w:left="660" w:hanging="660"/>
      </w:pPr>
      <w:rPr>
        <w:rFonts w:ascii="Symbol" w:hAnsi="Symbol" w:hint="default"/>
        <w:color w:val="auto"/>
      </w:rPr>
    </w:lvl>
    <w:lvl w:ilvl="1">
      <w:start w:val="2"/>
      <w:numFmt w:val="decimal"/>
      <w:lvlText w:val="%1.%2."/>
      <w:lvlJc w:val="left"/>
      <w:pPr>
        <w:ind w:left="660" w:hanging="6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</w:rPr>
    </w:lvl>
  </w:abstractNum>
  <w:abstractNum w:abstractNumId="76" w15:restartNumberingAfterBreak="0">
    <w:nsid w:val="3FC10C70"/>
    <w:multiLevelType w:val="hybridMultilevel"/>
    <w:tmpl w:val="986CF6FE"/>
    <w:lvl w:ilvl="0" w:tplc="929C16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0D614AC"/>
    <w:multiLevelType w:val="multilevel"/>
    <w:tmpl w:val="155A8D42"/>
    <w:lvl w:ilvl="0">
      <w:start w:val="17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89" w:hanging="48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78" w15:restartNumberingAfterBreak="0">
    <w:nsid w:val="41093AAE"/>
    <w:multiLevelType w:val="hybridMultilevel"/>
    <w:tmpl w:val="DB7EFB7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13C4C90"/>
    <w:multiLevelType w:val="hybridMultilevel"/>
    <w:tmpl w:val="05B8C64C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416B55EC"/>
    <w:multiLevelType w:val="multilevel"/>
    <w:tmpl w:val="3154CFEE"/>
    <w:lvl w:ilvl="0">
      <w:start w:val="1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48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1" w15:restartNumberingAfterBreak="0">
    <w:nsid w:val="416F6E87"/>
    <w:multiLevelType w:val="multilevel"/>
    <w:tmpl w:val="047675A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%2."/>
      <w:lvlJc w:val="left"/>
      <w:pPr>
        <w:ind w:left="1495" w:hanging="360"/>
      </w:pPr>
      <w:rPr>
        <w:rFonts w:hint="default"/>
        <w:color w:val="auto"/>
      </w:rPr>
    </w:lvl>
    <w:lvl w:ilvl="2">
      <w:start w:val="1"/>
      <w:numFmt w:val="decimal"/>
      <w:lvlText w:val="6.2.%3."/>
      <w:lvlJc w:val="left"/>
      <w:pPr>
        <w:ind w:left="1856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42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1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44" w:hanging="1800"/>
      </w:pPr>
      <w:rPr>
        <w:rFonts w:hint="default"/>
      </w:rPr>
    </w:lvl>
  </w:abstractNum>
  <w:abstractNum w:abstractNumId="82" w15:restartNumberingAfterBreak="0">
    <w:nsid w:val="41EC3D1A"/>
    <w:multiLevelType w:val="multilevel"/>
    <w:tmpl w:val="B81CA58E"/>
    <w:lvl w:ilvl="0">
      <w:start w:val="1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172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1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79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8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5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35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28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1336" w:hanging="1800"/>
      </w:pPr>
      <w:rPr>
        <w:rFonts w:hint="default"/>
      </w:rPr>
    </w:lvl>
  </w:abstractNum>
  <w:abstractNum w:abstractNumId="83" w15:restartNumberingAfterBreak="0">
    <w:nsid w:val="42531CAA"/>
    <w:multiLevelType w:val="hybridMultilevel"/>
    <w:tmpl w:val="B8FC3E28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43682969"/>
    <w:multiLevelType w:val="multilevel"/>
    <w:tmpl w:val="E644832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242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1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44" w:hanging="1800"/>
      </w:pPr>
      <w:rPr>
        <w:rFonts w:hint="default"/>
      </w:rPr>
    </w:lvl>
  </w:abstractNum>
  <w:abstractNum w:abstractNumId="85" w15:restartNumberingAfterBreak="0">
    <w:nsid w:val="43F6759F"/>
    <w:multiLevelType w:val="hybridMultilevel"/>
    <w:tmpl w:val="3B84C812"/>
    <w:lvl w:ilvl="0" w:tplc="FB2EC594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6" w15:restartNumberingAfterBreak="0">
    <w:nsid w:val="44EA787F"/>
    <w:multiLevelType w:val="hybridMultilevel"/>
    <w:tmpl w:val="FAA899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0FA647C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523171B"/>
    <w:multiLevelType w:val="hybridMultilevel"/>
    <w:tmpl w:val="268656B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8" w15:restartNumberingAfterBreak="0">
    <w:nsid w:val="45505F62"/>
    <w:multiLevelType w:val="multilevel"/>
    <w:tmpl w:val="7E14614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5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89" w15:restartNumberingAfterBreak="0">
    <w:nsid w:val="461C6833"/>
    <w:multiLevelType w:val="multilevel"/>
    <w:tmpl w:val="06403974"/>
    <w:lvl w:ilvl="0">
      <w:start w:val="1"/>
      <w:numFmt w:val="decimal"/>
      <w:pStyle w:val="1"/>
      <w:lvlText w:val="%1."/>
      <w:lvlJc w:val="left"/>
      <w:pPr>
        <w:ind w:left="2062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"/>
      <w:lvlJc w:val="left"/>
      <w:pPr>
        <w:ind w:left="1020" w:hanging="480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90" w15:restartNumberingAfterBreak="0">
    <w:nsid w:val="47CA5231"/>
    <w:multiLevelType w:val="hybridMultilevel"/>
    <w:tmpl w:val="ECF65B0C"/>
    <w:lvl w:ilvl="0" w:tplc="1F962E0A">
      <w:start w:val="1"/>
      <w:numFmt w:val="russianLower"/>
      <w:lvlText w:val="%1)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82C7787"/>
    <w:multiLevelType w:val="hybridMultilevel"/>
    <w:tmpl w:val="8BD0201A"/>
    <w:lvl w:ilvl="0" w:tplc="929C16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8D30C91"/>
    <w:multiLevelType w:val="multilevel"/>
    <w:tmpl w:val="6340FAB8"/>
    <w:lvl w:ilvl="0">
      <w:start w:val="12"/>
      <w:numFmt w:val="decimal"/>
      <w:lvlText w:val="%1."/>
      <w:lvlJc w:val="left"/>
      <w:pPr>
        <w:ind w:left="480" w:hanging="48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615" w:hanging="48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4125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562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6755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825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9385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0880" w:hanging="1800"/>
      </w:pPr>
      <w:rPr>
        <w:rFonts w:hint="default"/>
        <w:color w:val="auto"/>
      </w:rPr>
    </w:lvl>
  </w:abstractNum>
  <w:abstractNum w:abstractNumId="93" w15:restartNumberingAfterBreak="0">
    <w:nsid w:val="499C1DAF"/>
    <w:multiLevelType w:val="hybridMultilevel"/>
    <w:tmpl w:val="EBEC3EAE"/>
    <w:lvl w:ilvl="0" w:tplc="3A16AB1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4A0740EC"/>
    <w:multiLevelType w:val="hybridMultilevel"/>
    <w:tmpl w:val="CA5A9776"/>
    <w:lvl w:ilvl="0" w:tplc="FB2EC5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4A782EE6"/>
    <w:multiLevelType w:val="multilevel"/>
    <w:tmpl w:val="C1B83FE8"/>
    <w:lvl w:ilvl="0">
      <w:start w:val="1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96" w15:restartNumberingAfterBreak="0">
    <w:nsid w:val="4B860A88"/>
    <w:multiLevelType w:val="hybridMultilevel"/>
    <w:tmpl w:val="6D0E2B06"/>
    <w:lvl w:ilvl="0" w:tplc="FB2EC594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7" w15:restartNumberingAfterBreak="0">
    <w:nsid w:val="4B9D184B"/>
    <w:multiLevelType w:val="multilevel"/>
    <w:tmpl w:val="73B8EF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80" w:hanging="1800"/>
      </w:pPr>
      <w:rPr>
        <w:rFonts w:hint="default"/>
      </w:rPr>
    </w:lvl>
  </w:abstractNum>
  <w:abstractNum w:abstractNumId="98" w15:restartNumberingAfterBreak="0">
    <w:nsid w:val="4C7908E0"/>
    <w:multiLevelType w:val="multilevel"/>
    <w:tmpl w:val="C1B83FE8"/>
    <w:lvl w:ilvl="0">
      <w:start w:val="19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99" w15:restartNumberingAfterBreak="0">
    <w:nsid w:val="4C9E7DA1"/>
    <w:multiLevelType w:val="multilevel"/>
    <w:tmpl w:val="155A8D42"/>
    <w:lvl w:ilvl="0">
      <w:start w:val="17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89" w:hanging="48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00" w15:restartNumberingAfterBreak="0">
    <w:nsid w:val="4CCF5EF8"/>
    <w:multiLevelType w:val="multilevel"/>
    <w:tmpl w:val="49302908"/>
    <w:lvl w:ilvl="0">
      <w:start w:val="13"/>
      <w:numFmt w:val="decimal"/>
      <w:lvlText w:val="%1."/>
      <w:lvlJc w:val="left"/>
      <w:pPr>
        <w:ind w:left="660" w:hanging="6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228" w:hanging="6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</w:rPr>
    </w:lvl>
  </w:abstractNum>
  <w:abstractNum w:abstractNumId="101" w15:restartNumberingAfterBreak="0">
    <w:nsid w:val="4CFA47A4"/>
    <w:multiLevelType w:val="hybridMultilevel"/>
    <w:tmpl w:val="D750997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D04663D"/>
    <w:multiLevelType w:val="multilevel"/>
    <w:tmpl w:val="FCB66BA0"/>
    <w:lvl w:ilvl="0">
      <w:start w:val="25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1"/>
      <w:numFmt w:val="decimal"/>
      <w:lvlText w:val="%1.%2.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03" w15:restartNumberingAfterBreak="0">
    <w:nsid w:val="4DB4360F"/>
    <w:multiLevelType w:val="multilevel"/>
    <w:tmpl w:val="52E45BC0"/>
    <w:lvl w:ilvl="0">
      <w:start w:val="18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4" w15:restartNumberingAfterBreak="0">
    <w:nsid w:val="4DB551C4"/>
    <w:multiLevelType w:val="hybridMultilevel"/>
    <w:tmpl w:val="1FC083FC"/>
    <w:lvl w:ilvl="0" w:tplc="929C16F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5" w15:restartNumberingAfterBreak="0">
    <w:nsid w:val="4EC7012D"/>
    <w:multiLevelType w:val="hybridMultilevel"/>
    <w:tmpl w:val="952AD62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EDA4F49"/>
    <w:multiLevelType w:val="hybridMultilevel"/>
    <w:tmpl w:val="DB366442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7" w15:restartNumberingAfterBreak="0">
    <w:nsid w:val="4FAD7797"/>
    <w:multiLevelType w:val="multilevel"/>
    <w:tmpl w:val="5E8486E2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975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5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6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15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74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720" w:hanging="1800"/>
      </w:pPr>
      <w:rPr>
        <w:rFonts w:hint="default"/>
      </w:rPr>
    </w:lvl>
  </w:abstractNum>
  <w:abstractNum w:abstractNumId="108" w15:restartNumberingAfterBreak="0">
    <w:nsid w:val="500401EE"/>
    <w:multiLevelType w:val="hybridMultilevel"/>
    <w:tmpl w:val="68EEEDE2"/>
    <w:lvl w:ilvl="0" w:tplc="FB2EC59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9" w15:restartNumberingAfterBreak="0">
    <w:nsid w:val="50186339"/>
    <w:multiLevelType w:val="multilevel"/>
    <w:tmpl w:val="43A21A42"/>
    <w:lvl w:ilvl="0">
      <w:start w:val="10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38"/>
      <w:numFmt w:val="decimal"/>
      <w:lvlText w:val="%1.%2."/>
      <w:lvlJc w:val="left"/>
      <w:pPr>
        <w:ind w:left="1876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10" w15:restartNumberingAfterBreak="0">
    <w:nsid w:val="5130643E"/>
    <w:multiLevelType w:val="multilevel"/>
    <w:tmpl w:val="BAE2215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1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44" w:hanging="1800"/>
      </w:pPr>
      <w:rPr>
        <w:rFonts w:hint="default"/>
      </w:rPr>
    </w:lvl>
  </w:abstractNum>
  <w:abstractNum w:abstractNumId="111" w15:restartNumberingAfterBreak="0">
    <w:nsid w:val="52E315A7"/>
    <w:multiLevelType w:val="multilevel"/>
    <w:tmpl w:val="B824EC1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2160"/>
      </w:pPr>
      <w:rPr>
        <w:rFonts w:hint="default"/>
      </w:rPr>
    </w:lvl>
  </w:abstractNum>
  <w:abstractNum w:abstractNumId="112" w15:restartNumberingAfterBreak="0">
    <w:nsid w:val="545873CE"/>
    <w:multiLevelType w:val="hybridMultilevel"/>
    <w:tmpl w:val="DA5C9E9E"/>
    <w:lvl w:ilvl="0" w:tplc="929C16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54BB6050"/>
    <w:multiLevelType w:val="multilevel"/>
    <w:tmpl w:val="EEC6D75E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1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44" w:hanging="1800"/>
      </w:pPr>
      <w:rPr>
        <w:rFonts w:hint="default"/>
      </w:rPr>
    </w:lvl>
  </w:abstractNum>
  <w:abstractNum w:abstractNumId="114" w15:restartNumberingAfterBreak="0">
    <w:nsid w:val="54C546D6"/>
    <w:multiLevelType w:val="multilevel"/>
    <w:tmpl w:val="A67C5AAC"/>
    <w:lvl w:ilvl="0">
      <w:start w:val="15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92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1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35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392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1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71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392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7496" w:hanging="1800"/>
      </w:pPr>
      <w:rPr>
        <w:rFonts w:hint="default"/>
      </w:rPr>
    </w:lvl>
  </w:abstractNum>
  <w:abstractNum w:abstractNumId="115" w15:restartNumberingAfterBreak="0">
    <w:nsid w:val="5525327D"/>
    <w:multiLevelType w:val="hybridMultilevel"/>
    <w:tmpl w:val="4360064E"/>
    <w:lvl w:ilvl="0" w:tplc="3A16AB12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6" w15:restartNumberingAfterBreak="0">
    <w:nsid w:val="552A7445"/>
    <w:multiLevelType w:val="multilevel"/>
    <w:tmpl w:val="9990A816"/>
    <w:lvl w:ilvl="0">
      <w:start w:val="13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14" w:hanging="66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17" w15:restartNumberingAfterBreak="0">
    <w:nsid w:val="556B23F6"/>
    <w:multiLevelType w:val="hybridMultilevel"/>
    <w:tmpl w:val="9BE42B1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8" w15:restartNumberingAfterBreak="0">
    <w:nsid w:val="55B249B1"/>
    <w:multiLevelType w:val="multilevel"/>
    <w:tmpl w:val="3CB2E4F2"/>
    <w:lvl w:ilvl="0">
      <w:start w:val="20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0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19" w15:restartNumberingAfterBreak="0">
    <w:nsid w:val="564A1B8C"/>
    <w:multiLevelType w:val="hybridMultilevel"/>
    <w:tmpl w:val="E3B641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89D59DE"/>
    <w:multiLevelType w:val="multilevel"/>
    <w:tmpl w:val="8AB84B8C"/>
    <w:lvl w:ilvl="0">
      <w:start w:val="7"/>
      <w:numFmt w:val="decimal"/>
      <w:lvlText w:val="%1."/>
      <w:lvlJc w:val="left"/>
      <w:pPr>
        <w:ind w:left="1069" w:hanging="1069"/>
      </w:pPr>
      <w:rPr>
        <w:rFonts w:hint="default"/>
        <w:b w:val="0"/>
      </w:rPr>
    </w:lvl>
    <w:lvl w:ilvl="1">
      <w:start w:val="2"/>
      <w:numFmt w:val="decimal"/>
      <w:lvlText w:val="%1.%2."/>
      <w:lvlJc w:val="left"/>
      <w:pPr>
        <w:ind w:left="1423" w:hanging="1069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2137" w:hanging="1429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2491" w:hanging="1429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3205" w:hanging="1789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3559" w:hanging="1789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4273" w:hanging="2149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4627" w:hanging="2149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5341" w:hanging="2509"/>
      </w:pPr>
      <w:rPr>
        <w:rFonts w:hint="default"/>
        <w:b w:val="0"/>
      </w:rPr>
    </w:lvl>
  </w:abstractNum>
  <w:abstractNum w:abstractNumId="121" w15:restartNumberingAfterBreak="0">
    <w:nsid w:val="591A164C"/>
    <w:multiLevelType w:val="hybridMultilevel"/>
    <w:tmpl w:val="343C2B2C"/>
    <w:lvl w:ilvl="0" w:tplc="929C16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2" w15:restartNumberingAfterBreak="0">
    <w:nsid w:val="59537C3E"/>
    <w:multiLevelType w:val="hybridMultilevel"/>
    <w:tmpl w:val="5BB257EC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3" w15:restartNumberingAfterBreak="0">
    <w:nsid w:val="596F50CD"/>
    <w:multiLevelType w:val="hybridMultilevel"/>
    <w:tmpl w:val="3EF46C24"/>
    <w:lvl w:ilvl="0" w:tplc="AB9ADAF8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4" w15:restartNumberingAfterBreak="0">
    <w:nsid w:val="5D152762"/>
    <w:multiLevelType w:val="multilevel"/>
    <w:tmpl w:val="92762980"/>
    <w:lvl w:ilvl="0">
      <w:start w:val="1"/>
      <w:numFmt w:val="bullet"/>
      <w:lvlText w:val=""/>
      <w:lvlJc w:val="left"/>
      <w:pPr>
        <w:ind w:left="660" w:hanging="660"/>
      </w:pPr>
      <w:rPr>
        <w:rFonts w:ascii="Symbol" w:hAnsi="Symbol" w:hint="default"/>
        <w:color w:val="auto"/>
      </w:rPr>
    </w:lvl>
    <w:lvl w:ilvl="1">
      <w:start w:val="2"/>
      <w:numFmt w:val="decimal"/>
      <w:lvlText w:val="%1.%2."/>
      <w:lvlJc w:val="left"/>
      <w:pPr>
        <w:ind w:left="660" w:hanging="6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</w:rPr>
    </w:lvl>
  </w:abstractNum>
  <w:abstractNum w:abstractNumId="125" w15:restartNumberingAfterBreak="0">
    <w:nsid w:val="5DE442F2"/>
    <w:multiLevelType w:val="hybridMultilevel"/>
    <w:tmpl w:val="EC52AF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E133F48"/>
    <w:multiLevelType w:val="multilevel"/>
    <w:tmpl w:val="EAFE9252"/>
    <w:lvl w:ilvl="0">
      <w:start w:val="1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27" w15:restartNumberingAfterBreak="0">
    <w:nsid w:val="5ECA2310"/>
    <w:multiLevelType w:val="multilevel"/>
    <w:tmpl w:val="A4942FD0"/>
    <w:lvl w:ilvl="0">
      <w:start w:val="8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28" w15:restartNumberingAfterBreak="0">
    <w:nsid w:val="5F297F41"/>
    <w:multiLevelType w:val="hybridMultilevel"/>
    <w:tmpl w:val="D13A1B86"/>
    <w:lvl w:ilvl="0" w:tplc="691CC20E">
      <w:start w:val="1"/>
      <w:numFmt w:val="decimal"/>
      <w:lvlText w:val="5.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FF61B19"/>
    <w:multiLevelType w:val="multilevel"/>
    <w:tmpl w:val="73B8EF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80" w:hanging="1800"/>
      </w:pPr>
      <w:rPr>
        <w:rFonts w:hint="default"/>
      </w:rPr>
    </w:lvl>
  </w:abstractNum>
  <w:abstractNum w:abstractNumId="130" w15:restartNumberingAfterBreak="0">
    <w:nsid w:val="612E6757"/>
    <w:multiLevelType w:val="hybridMultilevel"/>
    <w:tmpl w:val="A4689A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61845C75"/>
    <w:multiLevelType w:val="multilevel"/>
    <w:tmpl w:val="9EE43242"/>
    <w:lvl w:ilvl="0">
      <w:start w:val="10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7"/>
      <w:numFmt w:val="decimal"/>
      <w:lvlText w:val="13.5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32" w15:restartNumberingAfterBreak="0">
    <w:nsid w:val="61FD6C79"/>
    <w:multiLevelType w:val="hybridMultilevel"/>
    <w:tmpl w:val="4010085C"/>
    <w:lvl w:ilvl="0" w:tplc="794A77D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2FC26E7"/>
    <w:multiLevelType w:val="multilevel"/>
    <w:tmpl w:val="C1B83FE8"/>
    <w:lvl w:ilvl="0">
      <w:start w:val="1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34" w15:restartNumberingAfterBreak="0">
    <w:nsid w:val="646A6FBD"/>
    <w:multiLevelType w:val="hybridMultilevel"/>
    <w:tmpl w:val="FB8A8C20"/>
    <w:lvl w:ilvl="0" w:tplc="D2E89E3E">
      <w:start w:val="1"/>
      <w:numFmt w:val="decimal"/>
      <w:lvlText w:val="5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5" w15:restartNumberingAfterBreak="0">
    <w:nsid w:val="661F0776"/>
    <w:multiLevelType w:val="hybridMultilevel"/>
    <w:tmpl w:val="EBB406E8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6" w15:restartNumberingAfterBreak="0">
    <w:nsid w:val="67196C8E"/>
    <w:multiLevelType w:val="multilevel"/>
    <w:tmpl w:val="CA90A9B8"/>
    <w:lvl w:ilvl="0">
      <w:start w:val="1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15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80" w:hanging="1800"/>
      </w:pPr>
      <w:rPr>
        <w:rFonts w:hint="default"/>
      </w:rPr>
    </w:lvl>
  </w:abstractNum>
  <w:abstractNum w:abstractNumId="137" w15:restartNumberingAfterBreak="0">
    <w:nsid w:val="671E38D7"/>
    <w:multiLevelType w:val="multilevel"/>
    <w:tmpl w:val="92762980"/>
    <w:lvl w:ilvl="0">
      <w:start w:val="1"/>
      <w:numFmt w:val="bullet"/>
      <w:lvlText w:val=""/>
      <w:lvlJc w:val="left"/>
      <w:pPr>
        <w:ind w:left="660" w:hanging="660"/>
      </w:pPr>
      <w:rPr>
        <w:rFonts w:ascii="Symbol" w:hAnsi="Symbol" w:hint="default"/>
        <w:color w:val="auto"/>
      </w:rPr>
    </w:lvl>
    <w:lvl w:ilvl="1">
      <w:start w:val="2"/>
      <w:numFmt w:val="decimal"/>
      <w:lvlText w:val="%1.%2."/>
      <w:lvlJc w:val="left"/>
      <w:pPr>
        <w:ind w:left="660" w:hanging="6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</w:rPr>
    </w:lvl>
  </w:abstractNum>
  <w:abstractNum w:abstractNumId="138" w15:restartNumberingAfterBreak="0">
    <w:nsid w:val="68C1794E"/>
    <w:multiLevelType w:val="multilevel"/>
    <w:tmpl w:val="0D7210DC"/>
    <w:lvl w:ilvl="0">
      <w:start w:val="1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48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80" w:hanging="1800"/>
      </w:pPr>
      <w:rPr>
        <w:rFonts w:hint="default"/>
      </w:rPr>
    </w:lvl>
  </w:abstractNum>
  <w:abstractNum w:abstractNumId="139" w15:restartNumberingAfterBreak="0">
    <w:nsid w:val="6AFF1905"/>
    <w:multiLevelType w:val="hybridMultilevel"/>
    <w:tmpl w:val="1C6E2F24"/>
    <w:lvl w:ilvl="0" w:tplc="929C16F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0" w15:restartNumberingAfterBreak="0">
    <w:nsid w:val="6B614247"/>
    <w:multiLevelType w:val="multilevel"/>
    <w:tmpl w:val="3144536E"/>
    <w:lvl w:ilvl="0">
      <w:start w:val="7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40"/>
      </w:pPr>
      <w:rPr>
        <w:rFonts w:hint="default"/>
      </w:rPr>
    </w:lvl>
    <w:lvl w:ilvl="2">
      <w:start w:val="1"/>
      <w:numFmt w:val="decimal"/>
      <w:lvlText w:val="5.1.%3."/>
      <w:lvlJc w:val="left"/>
      <w:pPr>
        <w:ind w:left="108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41" w15:restartNumberingAfterBreak="0">
    <w:nsid w:val="6B876260"/>
    <w:multiLevelType w:val="hybridMultilevel"/>
    <w:tmpl w:val="B38A4E06"/>
    <w:lvl w:ilvl="0" w:tplc="3A16AB12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2" w15:restartNumberingAfterBreak="0">
    <w:nsid w:val="6BD75BAB"/>
    <w:multiLevelType w:val="hybridMultilevel"/>
    <w:tmpl w:val="D57A3EFC"/>
    <w:lvl w:ilvl="0" w:tplc="929C16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3" w15:restartNumberingAfterBreak="0">
    <w:nsid w:val="6C333787"/>
    <w:multiLevelType w:val="hybridMultilevel"/>
    <w:tmpl w:val="F528B3F2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4" w15:restartNumberingAfterBreak="0">
    <w:nsid w:val="6C596BDE"/>
    <w:multiLevelType w:val="hybridMultilevel"/>
    <w:tmpl w:val="D9ECD31C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5" w15:restartNumberingAfterBreak="0">
    <w:nsid w:val="6CF67958"/>
    <w:multiLevelType w:val="hybridMultilevel"/>
    <w:tmpl w:val="057CD968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6" w15:restartNumberingAfterBreak="0">
    <w:nsid w:val="6D6D3F0E"/>
    <w:multiLevelType w:val="hybridMultilevel"/>
    <w:tmpl w:val="7B72395A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7" w15:restartNumberingAfterBreak="0">
    <w:nsid w:val="6DA05A15"/>
    <w:multiLevelType w:val="multilevel"/>
    <w:tmpl w:val="500A1470"/>
    <w:lvl w:ilvl="0">
      <w:start w:val="1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4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8" w15:restartNumberingAfterBreak="0">
    <w:nsid w:val="6DDA13EC"/>
    <w:multiLevelType w:val="multilevel"/>
    <w:tmpl w:val="EFB0B7F8"/>
    <w:lvl w:ilvl="0">
      <w:start w:val="1"/>
      <w:numFmt w:val="bullet"/>
      <w:lvlText w:val=""/>
      <w:lvlJc w:val="left"/>
      <w:pPr>
        <w:ind w:left="660" w:hanging="660"/>
      </w:pPr>
      <w:rPr>
        <w:rFonts w:ascii="Symbol" w:hAnsi="Symbol" w:hint="default"/>
        <w:color w:val="auto"/>
      </w:rPr>
    </w:lvl>
    <w:lvl w:ilvl="1">
      <w:start w:val="2"/>
      <w:numFmt w:val="decimal"/>
      <w:lvlText w:val="%1.%2."/>
      <w:lvlJc w:val="left"/>
      <w:pPr>
        <w:ind w:left="660" w:hanging="6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</w:rPr>
    </w:lvl>
  </w:abstractNum>
  <w:abstractNum w:abstractNumId="149" w15:restartNumberingAfterBreak="0">
    <w:nsid w:val="6DED6A17"/>
    <w:multiLevelType w:val="hybridMultilevel"/>
    <w:tmpl w:val="7682B8C4"/>
    <w:lvl w:ilvl="0" w:tplc="3A16AB1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6E8C3448"/>
    <w:multiLevelType w:val="hybridMultilevel"/>
    <w:tmpl w:val="CDEA3BD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E8F234B"/>
    <w:multiLevelType w:val="hybridMultilevel"/>
    <w:tmpl w:val="610EDA7E"/>
    <w:lvl w:ilvl="0" w:tplc="FB2EC5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ED836B0"/>
    <w:multiLevelType w:val="hybridMultilevel"/>
    <w:tmpl w:val="8F7ACF80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3" w15:restartNumberingAfterBreak="0">
    <w:nsid w:val="6EDD61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4" w15:restartNumberingAfterBreak="0">
    <w:nsid w:val="6F4E52DC"/>
    <w:multiLevelType w:val="multilevel"/>
    <w:tmpl w:val="BA2E03DE"/>
    <w:lvl w:ilvl="0">
      <w:start w:val="10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2"/>
      <w:numFmt w:val="decimal"/>
      <w:lvlText w:val="%1.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55" w15:restartNumberingAfterBreak="0">
    <w:nsid w:val="704E3A2F"/>
    <w:multiLevelType w:val="hybridMultilevel"/>
    <w:tmpl w:val="A9CA212E"/>
    <w:lvl w:ilvl="0" w:tplc="FB2EC5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0540C7B"/>
    <w:multiLevelType w:val="hybridMultilevel"/>
    <w:tmpl w:val="DE3C6288"/>
    <w:lvl w:ilvl="0" w:tplc="041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57" w15:restartNumberingAfterBreak="0">
    <w:nsid w:val="714E7ACC"/>
    <w:multiLevelType w:val="multilevel"/>
    <w:tmpl w:val="D070D130"/>
    <w:lvl w:ilvl="0">
      <w:start w:val="19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8" w15:restartNumberingAfterBreak="0">
    <w:nsid w:val="71E94B37"/>
    <w:multiLevelType w:val="multilevel"/>
    <w:tmpl w:val="A09E3C9C"/>
    <w:lvl w:ilvl="0">
      <w:start w:val="10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73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59" w15:restartNumberingAfterBreak="0">
    <w:nsid w:val="7225482D"/>
    <w:multiLevelType w:val="hybridMultilevel"/>
    <w:tmpl w:val="6A665514"/>
    <w:lvl w:ilvl="0" w:tplc="FB2EC5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72CB2771"/>
    <w:multiLevelType w:val="multilevel"/>
    <w:tmpl w:val="DF72A2FE"/>
    <w:lvl w:ilvl="0">
      <w:start w:val="1"/>
      <w:numFmt w:val="decimal"/>
      <w:lvlText w:val="6.1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3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1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44" w:hanging="1800"/>
      </w:pPr>
      <w:rPr>
        <w:rFonts w:hint="default"/>
      </w:rPr>
    </w:lvl>
  </w:abstractNum>
  <w:abstractNum w:abstractNumId="161" w15:restartNumberingAfterBreak="0">
    <w:nsid w:val="73334A8D"/>
    <w:multiLevelType w:val="hybridMultilevel"/>
    <w:tmpl w:val="840060AA"/>
    <w:lvl w:ilvl="0" w:tplc="929C16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35D1393"/>
    <w:multiLevelType w:val="multilevel"/>
    <w:tmpl w:val="863C2FB0"/>
    <w:lvl w:ilvl="0">
      <w:start w:val="12"/>
      <w:numFmt w:val="decimal"/>
      <w:lvlText w:val="%1."/>
      <w:lvlJc w:val="left"/>
      <w:pPr>
        <w:ind w:left="660" w:hanging="660"/>
      </w:pPr>
      <w:rPr>
        <w:rFonts w:hint="default"/>
        <w:color w:val="auto"/>
      </w:rPr>
    </w:lvl>
    <w:lvl w:ilvl="1">
      <w:start w:val="2"/>
      <w:numFmt w:val="decimal"/>
      <w:lvlText w:val="%1.%2."/>
      <w:lvlJc w:val="left"/>
      <w:pPr>
        <w:ind w:left="660" w:hanging="660"/>
      </w:pPr>
      <w:rPr>
        <w:rFonts w:ascii="Times New Roman" w:hAnsi="Times New Roman" w:cs="Times New Roman"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1855" w:hanging="720"/>
      </w:pPr>
      <w:rPr>
        <w:rFonts w:ascii="Times New Roman" w:hAnsi="Times New Roman" w:cs="Times New Roman" w:hint="default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auto"/>
      </w:rPr>
    </w:lvl>
  </w:abstractNum>
  <w:abstractNum w:abstractNumId="163" w15:restartNumberingAfterBreak="0">
    <w:nsid w:val="73D21146"/>
    <w:multiLevelType w:val="multilevel"/>
    <w:tmpl w:val="AB102B98"/>
    <w:lvl w:ilvl="0">
      <w:start w:val="1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31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608" w:hanging="1800"/>
      </w:pPr>
      <w:rPr>
        <w:rFonts w:hint="default"/>
      </w:rPr>
    </w:lvl>
  </w:abstractNum>
  <w:abstractNum w:abstractNumId="164" w15:restartNumberingAfterBreak="0">
    <w:nsid w:val="74234599"/>
    <w:multiLevelType w:val="hybridMultilevel"/>
    <w:tmpl w:val="6276C016"/>
    <w:lvl w:ilvl="0" w:tplc="FB2EC594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5" w15:restartNumberingAfterBreak="0">
    <w:nsid w:val="74D159ED"/>
    <w:multiLevelType w:val="hybridMultilevel"/>
    <w:tmpl w:val="57303E7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6" w15:restartNumberingAfterBreak="0">
    <w:nsid w:val="75645B24"/>
    <w:multiLevelType w:val="hybridMultilevel"/>
    <w:tmpl w:val="82465730"/>
    <w:lvl w:ilvl="0" w:tplc="FB2EC5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6543494"/>
    <w:multiLevelType w:val="multilevel"/>
    <w:tmpl w:val="C1B83FE8"/>
    <w:lvl w:ilvl="0">
      <w:start w:val="1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68" w15:restartNumberingAfterBreak="0">
    <w:nsid w:val="76846CAE"/>
    <w:multiLevelType w:val="hybridMultilevel"/>
    <w:tmpl w:val="5DCCF4AE"/>
    <w:lvl w:ilvl="0" w:tplc="FB2EC594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9" w15:restartNumberingAfterBreak="0">
    <w:nsid w:val="769D2D37"/>
    <w:multiLevelType w:val="multilevel"/>
    <w:tmpl w:val="CA90A9B8"/>
    <w:lvl w:ilvl="0">
      <w:start w:val="1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15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80" w:hanging="1800"/>
      </w:pPr>
      <w:rPr>
        <w:rFonts w:hint="default"/>
      </w:rPr>
    </w:lvl>
  </w:abstractNum>
  <w:abstractNum w:abstractNumId="170" w15:restartNumberingAfterBreak="0">
    <w:nsid w:val="76CC54E2"/>
    <w:multiLevelType w:val="hybridMultilevel"/>
    <w:tmpl w:val="6CD6C3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1" w15:restartNumberingAfterBreak="0">
    <w:nsid w:val="77247F7F"/>
    <w:multiLevelType w:val="hybridMultilevel"/>
    <w:tmpl w:val="13143650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2" w15:restartNumberingAfterBreak="0">
    <w:nsid w:val="7748475B"/>
    <w:multiLevelType w:val="multilevel"/>
    <w:tmpl w:val="4980394E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6.%2."/>
      <w:lvlJc w:val="left"/>
      <w:pPr>
        <w:ind w:left="540" w:hanging="540"/>
      </w:pPr>
      <w:rPr>
        <w:rFonts w:hint="default"/>
        <w:b/>
        <w:color w:val="auto"/>
      </w:rPr>
    </w:lvl>
    <w:lvl w:ilvl="2">
      <w:start w:val="1"/>
      <w:numFmt w:val="decimal"/>
      <w:lvlText w:val="6.1.%3."/>
      <w:lvlJc w:val="left"/>
      <w:pPr>
        <w:ind w:left="19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3" w15:restartNumberingAfterBreak="0">
    <w:nsid w:val="78855BF7"/>
    <w:multiLevelType w:val="multilevel"/>
    <w:tmpl w:val="DE12E69C"/>
    <w:lvl w:ilvl="0">
      <w:start w:val="19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174" w15:restartNumberingAfterBreak="0">
    <w:nsid w:val="789F3B01"/>
    <w:multiLevelType w:val="hybridMultilevel"/>
    <w:tmpl w:val="D048F67A"/>
    <w:lvl w:ilvl="0" w:tplc="FB2EC5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5" w15:restartNumberingAfterBreak="0">
    <w:nsid w:val="79766D73"/>
    <w:multiLevelType w:val="multilevel"/>
    <w:tmpl w:val="60CE4D48"/>
    <w:lvl w:ilvl="0">
      <w:start w:val="1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609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9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0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5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7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21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34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832" w:hanging="1800"/>
      </w:pPr>
      <w:rPr>
        <w:rFonts w:hint="default"/>
      </w:rPr>
    </w:lvl>
  </w:abstractNum>
  <w:abstractNum w:abstractNumId="176" w15:restartNumberingAfterBreak="0">
    <w:nsid w:val="7A80612D"/>
    <w:multiLevelType w:val="hybridMultilevel"/>
    <w:tmpl w:val="0AE08454"/>
    <w:lvl w:ilvl="0" w:tplc="27F401B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AA9755B"/>
    <w:multiLevelType w:val="hybridMultilevel"/>
    <w:tmpl w:val="E954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2EC59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7B1B0851"/>
    <w:multiLevelType w:val="multilevel"/>
    <w:tmpl w:val="87B21C94"/>
    <w:lvl w:ilvl="0">
      <w:start w:val="19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20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9" w15:restartNumberingAfterBreak="0">
    <w:nsid w:val="7B900787"/>
    <w:multiLevelType w:val="hybridMultilevel"/>
    <w:tmpl w:val="03AC41B8"/>
    <w:lvl w:ilvl="0" w:tplc="929C16F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80" w15:restartNumberingAfterBreak="0">
    <w:nsid w:val="7BAB10B3"/>
    <w:multiLevelType w:val="multilevel"/>
    <w:tmpl w:val="60122D4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942" w:hanging="1800"/>
      </w:pPr>
      <w:rPr>
        <w:rFonts w:hint="default"/>
      </w:rPr>
    </w:lvl>
  </w:abstractNum>
  <w:abstractNum w:abstractNumId="181" w15:restartNumberingAfterBreak="0">
    <w:nsid w:val="7C5F2D31"/>
    <w:multiLevelType w:val="multilevel"/>
    <w:tmpl w:val="F9D885D2"/>
    <w:lvl w:ilvl="0">
      <w:start w:val="19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2" w15:restartNumberingAfterBreak="0">
    <w:nsid w:val="7E2C2FA5"/>
    <w:multiLevelType w:val="multilevel"/>
    <w:tmpl w:val="857A39E2"/>
    <w:lvl w:ilvl="0">
      <w:start w:val="8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7.%2."/>
      <w:lvlJc w:val="left"/>
      <w:pPr>
        <w:ind w:left="900" w:hanging="540"/>
      </w:pPr>
      <w:rPr>
        <w:rFonts w:hint="default"/>
      </w:rPr>
    </w:lvl>
    <w:lvl w:ilvl="2">
      <w:start w:val="8"/>
      <w:numFmt w:val="decimal"/>
      <w:lvlText w:val="7.1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3" w15:restartNumberingAfterBreak="0">
    <w:nsid w:val="7EF13817"/>
    <w:multiLevelType w:val="hybridMultilevel"/>
    <w:tmpl w:val="31723B8A"/>
    <w:lvl w:ilvl="0" w:tplc="929C16FE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84" w15:restartNumberingAfterBreak="0">
    <w:nsid w:val="7F5C34F9"/>
    <w:multiLevelType w:val="multilevel"/>
    <w:tmpl w:val="D46EFA8C"/>
    <w:lvl w:ilvl="0">
      <w:start w:val="6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85" w15:restartNumberingAfterBreak="0">
    <w:nsid w:val="7F5F3951"/>
    <w:multiLevelType w:val="hybridMultilevel"/>
    <w:tmpl w:val="3EA0CB68"/>
    <w:lvl w:ilvl="0" w:tplc="929C16F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7F8600CC"/>
    <w:multiLevelType w:val="multilevel"/>
    <w:tmpl w:val="5B6E11AA"/>
    <w:lvl w:ilvl="0">
      <w:start w:val="1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45"/>
  </w:num>
  <w:num w:numId="2">
    <w:abstractNumId w:val="57"/>
  </w:num>
  <w:num w:numId="3">
    <w:abstractNumId w:val="132"/>
  </w:num>
  <w:num w:numId="4">
    <w:abstractNumId w:val="72"/>
  </w:num>
  <w:num w:numId="5">
    <w:abstractNumId w:val="67"/>
  </w:num>
  <w:num w:numId="6">
    <w:abstractNumId w:val="150"/>
  </w:num>
  <w:num w:numId="7">
    <w:abstractNumId w:val="78"/>
  </w:num>
  <w:num w:numId="8">
    <w:abstractNumId w:val="47"/>
  </w:num>
  <w:num w:numId="9">
    <w:abstractNumId w:val="101"/>
  </w:num>
  <w:num w:numId="10">
    <w:abstractNumId w:val="105"/>
  </w:num>
  <w:num w:numId="11">
    <w:abstractNumId w:val="87"/>
  </w:num>
  <w:num w:numId="12">
    <w:abstractNumId w:val="183"/>
  </w:num>
  <w:num w:numId="13">
    <w:abstractNumId w:val="115"/>
  </w:num>
  <w:num w:numId="14">
    <w:abstractNumId w:val="149"/>
  </w:num>
  <w:num w:numId="15">
    <w:abstractNumId w:val="86"/>
  </w:num>
  <w:num w:numId="16">
    <w:abstractNumId w:val="124"/>
  </w:num>
  <w:num w:numId="17">
    <w:abstractNumId w:val="33"/>
  </w:num>
  <w:num w:numId="18">
    <w:abstractNumId w:val="89"/>
  </w:num>
  <w:num w:numId="19">
    <w:abstractNumId w:val="89"/>
    <w:lvlOverride w:ilvl="0">
      <w:startOverride w:val="1"/>
    </w:lvlOverride>
  </w:num>
  <w:num w:numId="20">
    <w:abstractNumId w:val="156"/>
  </w:num>
  <w:num w:numId="21">
    <w:abstractNumId w:val="80"/>
  </w:num>
  <w:num w:numId="22">
    <w:abstractNumId w:val="158"/>
  </w:num>
  <w:num w:numId="23">
    <w:abstractNumId w:val="169"/>
  </w:num>
  <w:num w:numId="24">
    <w:abstractNumId w:val="138"/>
  </w:num>
  <w:num w:numId="25">
    <w:abstractNumId w:val="97"/>
  </w:num>
  <w:num w:numId="26">
    <w:abstractNumId w:val="110"/>
  </w:num>
  <w:num w:numId="27">
    <w:abstractNumId w:val="84"/>
  </w:num>
  <w:num w:numId="28">
    <w:abstractNumId w:val="81"/>
  </w:num>
  <w:num w:numId="29">
    <w:abstractNumId w:val="160"/>
  </w:num>
  <w:num w:numId="30">
    <w:abstractNumId w:val="182"/>
  </w:num>
  <w:num w:numId="31">
    <w:abstractNumId w:val="65"/>
  </w:num>
  <w:num w:numId="32">
    <w:abstractNumId w:val="68"/>
  </w:num>
  <w:num w:numId="33">
    <w:abstractNumId w:val="141"/>
  </w:num>
  <w:num w:numId="34">
    <w:abstractNumId w:val="0"/>
  </w:num>
  <w:num w:numId="35">
    <w:abstractNumId w:val="88"/>
  </w:num>
  <w:num w:numId="36">
    <w:abstractNumId w:val="170"/>
  </w:num>
  <w:num w:numId="37">
    <w:abstractNumId w:val="136"/>
  </w:num>
  <w:num w:numId="38">
    <w:abstractNumId w:val="3"/>
  </w:num>
  <w:num w:numId="39">
    <w:abstractNumId w:val="125"/>
  </w:num>
  <w:num w:numId="40">
    <w:abstractNumId w:val="165"/>
  </w:num>
  <w:num w:numId="41">
    <w:abstractNumId w:val="140"/>
  </w:num>
  <w:num w:numId="42">
    <w:abstractNumId w:val="130"/>
  </w:num>
  <w:num w:numId="43">
    <w:abstractNumId w:val="56"/>
  </w:num>
  <w:num w:numId="44">
    <w:abstractNumId w:val="63"/>
  </w:num>
  <w:num w:numId="45">
    <w:abstractNumId w:val="117"/>
  </w:num>
  <w:num w:numId="46">
    <w:abstractNumId w:val="32"/>
  </w:num>
  <w:num w:numId="47">
    <w:abstractNumId w:val="93"/>
  </w:num>
  <w:num w:numId="48">
    <w:abstractNumId w:val="113"/>
  </w:num>
  <w:num w:numId="49">
    <w:abstractNumId w:val="20"/>
  </w:num>
  <w:num w:numId="50">
    <w:abstractNumId w:val="109"/>
  </w:num>
  <w:num w:numId="51">
    <w:abstractNumId w:val="154"/>
  </w:num>
  <w:num w:numId="52">
    <w:abstractNumId w:val="60"/>
  </w:num>
  <w:num w:numId="53">
    <w:abstractNumId w:val="52"/>
  </w:num>
  <w:num w:numId="54">
    <w:abstractNumId w:val="58"/>
  </w:num>
  <w:num w:numId="55">
    <w:abstractNumId w:val="27"/>
  </w:num>
  <w:num w:numId="56">
    <w:abstractNumId w:val="54"/>
  </w:num>
  <w:num w:numId="57">
    <w:abstractNumId w:val="44"/>
  </w:num>
  <w:num w:numId="58">
    <w:abstractNumId w:val="131"/>
  </w:num>
  <w:num w:numId="59">
    <w:abstractNumId w:val="51"/>
  </w:num>
  <w:num w:numId="60">
    <w:abstractNumId w:val="180"/>
  </w:num>
  <w:num w:numId="61">
    <w:abstractNumId w:val="53"/>
  </w:num>
  <w:num w:numId="62">
    <w:abstractNumId w:val="17"/>
  </w:num>
  <w:num w:numId="63">
    <w:abstractNumId w:val="172"/>
  </w:num>
  <w:num w:numId="64">
    <w:abstractNumId w:val="134"/>
  </w:num>
  <w:num w:numId="65">
    <w:abstractNumId w:val="59"/>
  </w:num>
  <w:num w:numId="66">
    <w:abstractNumId w:val="128"/>
  </w:num>
  <w:num w:numId="67">
    <w:abstractNumId w:val="41"/>
  </w:num>
  <w:num w:numId="68">
    <w:abstractNumId w:val="69"/>
  </w:num>
  <w:num w:numId="69">
    <w:abstractNumId w:val="66"/>
  </w:num>
  <w:num w:numId="70">
    <w:abstractNumId w:val="43"/>
  </w:num>
  <w:num w:numId="71">
    <w:abstractNumId w:val="14"/>
  </w:num>
  <w:num w:numId="72">
    <w:abstractNumId w:val="2"/>
  </w:num>
  <w:num w:numId="73">
    <w:abstractNumId w:val="19"/>
  </w:num>
  <w:num w:numId="74">
    <w:abstractNumId w:val="13"/>
  </w:num>
  <w:num w:numId="75">
    <w:abstractNumId w:val="13"/>
  </w:num>
  <w:num w:numId="76">
    <w:abstractNumId w:val="15"/>
  </w:num>
  <w:num w:numId="77">
    <w:abstractNumId w:val="120"/>
  </w:num>
  <w:num w:numId="78">
    <w:abstractNumId w:val="22"/>
  </w:num>
  <w:num w:numId="79">
    <w:abstractNumId w:val="127"/>
  </w:num>
  <w:num w:numId="80">
    <w:abstractNumId w:val="92"/>
  </w:num>
  <w:num w:numId="81">
    <w:abstractNumId w:val="95"/>
  </w:num>
  <w:num w:numId="82">
    <w:abstractNumId w:val="162"/>
  </w:num>
  <w:num w:numId="83">
    <w:abstractNumId w:val="137"/>
  </w:num>
  <w:num w:numId="84">
    <w:abstractNumId w:val="75"/>
  </w:num>
  <w:num w:numId="85">
    <w:abstractNumId w:val="91"/>
  </w:num>
  <w:num w:numId="86">
    <w:abstractNumId w:val="100"/>
  </w:num>
  <w:num w:numId="87">
    <w:abstractNumId w:val="111"/>
  </w:num>
  <w:num w:numId="88">
    <w:abstractNumId w:val="26"/>
  </w:num>
  <w:num w:numId="89">
    <w:abstractNumId w:val="104"/>
  </w:num>
  <w:num w:numId="90">
    <w:abstractNumId w:val="139"/>
  </w:num>
  <w:num w:numId="91">
    <w:abstractNumId w:val="73"/>
  </w:num>
  <w:num w:numId="92">
    <w:abstractNumId w:val="148"/>
  </w:num>
  <w:num w:numId="93">
    <w:abstractNumId w:val="23"/>
  </w:num>
  <w:num w:numId="94">
    <w:abstractNumId w:val="121"/>
  </w:num>
  <w:num w:numId="95">
    <w:abstractNumId w:val="89"/>
    <w:lvlOverride w:ilvl="0">
      <w:startOverride w:val="17"/>
    </w:lvlOverride>
    <w:lvlOverride w:ilvl="1">
      <w:startOverride w:val="17"/>
    </w:lvlOverride>
  </w:num>
  <w:num w:numId="96">
    <w:abstractNumId w:val="89"/>
    <w:lvlOverride w:ilvl="0">
      <w:startOverride w:val="17"/>
    </w:lvlOverride>
    <w:lvlOverride w:ilvl="1">
      <w:startOverride w:val="17"/>
    </w:lvlOverride>
  </w:num>
  <w:num w:numId="97">
    <w:abstractNumId w:val="11"/>
  </w:num>
  <w:num w:numId="98">
    <w:abstractNumId w:val="55"/>
  </w:num>
  <w:num w:numId="99">
    <w:abstractNumId w:val="186"/>
  </w:num>
  <w:num w:numId="100">
    <w:abstractNumId w:val="161"/>
  </w:num>
  <w:num w:numId="101">
    <w:abstractNumId w:val="24"/>
  </w:num>
  <w:num w:numId="102">
    <w:abstractNumId w:val="107"/>
  </w:num>
  <w:num w:numId="103">
    <w:abstractNumId w:val="112"/>
  </w:num>
  <w:num w:numId="104">
    <w:abstractNumId w:val="76"/>
  </w:num>
  <w:num w:numId="105">
    <w:abstractNumId w:val="90"/>
  </w:num>
  <w:num w:numId="106">
    <w:abstractNumId w:val="142"/>
  </w:num>
  <w:num w:numId="107">
    <w:abstractNumId w:val="42"/>
  </w:num>
  <w:num w:numId="108">
    <w:abstractNumId w:val="185"/>
  </w:num>
  <w:num w:numId="109">
    <w:abstractNumId w:val="40"/>
  </w:num>
  <w:num w:numId="110">
    <w:abstractNumId w:val="18"/>
  </w:num>
  <w:num w:numId="111">
    <w:abstractNumId w:val="114"/>
  </w:num>
  <w:num w:numId="112">
    <w:abstractNumId w:val="163"/>
  </w:num>
  <w:num w:numId="113">
    <w:abstractNumId w:val="77"/>
  </w:num>
  <w:num w:numId="114">
    <w:abstractNumId w:val="35"/>
  </w:num>
  <w:num w:numId="115">
    <w:abstractNumId w:val="89"/>
  </w:num>
  <w:num w:numId="116">
    <w:abstractNumId w:val="89"/>
  </w:num>
  <w:num w:numId="117">
    <w:abstractNumId w:val="62"/>
  </w:num>
  <w:num w:numId="118">
    <w:abstractNumId w:val="153"/>
  </w:num>
  <w:num w:numId="119">
    <w:abstractNumId w:val="99"/>
  </w:num>
  <w:num w:numId="120">
    <w:abstractNumId w:val="16"/>
  </w:num>
  <w:num w:numId="121">
    <w:abstractNumId w:val="175"/>
  </w:num>
  <w:num w:numId="122">
    <w:abstractNumId w:val="34"/>
  </w:num>
  <w:num w:numId="123">
    <w:abstractNumId w:val="25"/>
  </w:num>
  <w:num w:numId="124">
    <w:abstractNumId w:val="5"/>
  </w:num>
  <w:num w:numId="125">
    <w:abstractNumId w:val="49"/>
  </w:num>
  <w:num w:numId="126">
    <w:abstractNumId w:val="179"/>
  </w:num>
  <w:num w:numId="127">
    <w:abstractNumId w:val="133"/>
  </w:num>
  <w:num w:numId="128">
    <w:abstractNumId w:val="36"/>
  </w:num>
  <w:num w:numId="129">
    <w:abstractNumId w:val="12"/>
  </w:num>
  <w:num w:numId="130">
    <w:abstractNumId w:val="82"/>
  </w:num>
  <w:num w:numId="131">
    <w:abstractNumId w:val="147"/>
  </w:num>
  <w:num w:numId="132">
    <w:abstractNumId w:val="6"/>
  </w:num>
  <w:num w:numId="133">
    <w:abstractNumId w:val="98"/>
  </w:num>
  <w:num w:numId="134">
    <w:abstractNumId w:val="1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5">
    <w:abstractNumId w:val="89"/>
  </w:num>
  <w:num w:numId="136">
    <w:abstractNumId w:val="89"/>
  </w:num>
  <w:num w:numId="137">
    <w:abstractNumId w:val="89"/>
  </w:num>
  <w:num w:numId="138">
    <w:abstractNumId w:val="89"/>
  </w:num>
  <w:num w:numId="139">
    <w:abstractNumId w:val="89"/>
  </w:num>
  <w:num w:numId="140">
    <w:abstractNumId w:val="89"/>
  </w:num>
  <w:num w:numId="141">
    <w:abstractNumId w:val="89"/>
  </w:num>
  <w:num w:numId="142">
    <w:abstractNumId w:val="46"/>
  </w:num>
  <w:num w:numId="143">
    <w:abstractNumId w:val="103"/>
  </w:num>
  <w:num w:numId="144">
    <w:abstractNumId w:val="123"/>
  </w:num>
  <w:num w:numId="145">
    <w:abstractNumId w:val="61"/>
  </w:num>
  <w:num w:numId="146">
    <w:abstractNumId w:val="122"/>
  </w:num>
  <w:num w:numId="147">
    <w:abstractNumId w:val="71"/>
  </w:num>
  <w:num w:numId="148">
    <w:abstractNumId w:val="9"/>
  </w:num>
  <w:num w:numId="149">
    <w:abstractNumId w:val="70"/>
  </w:num>
  <w:num w:numId="150">
    <w:abstractNumId w:val="83"/>
  </w:num>
  <w:num w:numId="151">
    <w:abstractNumId w:val="159"/>
  </w:num>
  <w:num w:numId="152">
    <w:abstractNumId w:val="21"/>
  </w:num>
  <w:num w:numId="153">
    <w:abstractNumId w:val="96"/>
  </w:num>
  <w:num w:numId="154">
    <w:abstractNumId w:val="144"/>
  </w:num>
  <w:num w:numId="155">
    <w:abstractNumId w:val="168"/>
  </w:num>
  <w:num w:numId="156">
    <w:abstractNumId w:val="108"/>
  </w:num>
  <w:num w:numId="157">
    <w:abstractNumId w:val="30"/>
  </w:num>
  <w:num w:numId="158">
    <w:abstractNumId w:val="164"/>
  </w:num>
  <w:num w:numId="159">
    <w:abstractNumId w:val="85"/>
  </w:num>
  <w:num w:numId="160">
    <w:abstractNumId w:val="143"/>
  </w:num>
  <w:num w:numId="161">
    <w:abstractNumId w:val="155"/>
  </w:num>
  <w:num w:numId="162">
    <w:abstractNumId w:val="166"/>
  </w:num>
  <w:num w:numId="163">
    <w:abstractNumId w:val="151"/>
  </w:num>
  <w:num w:numId="164">
    <w:abstractNumId w:val="31"/>
  </w:num>
  <w:num w:numId="165">
    <w:abstractNumId w:val="177"/>
  </w:num>
  <w:num w:numId="166">
    <w:abstractNumId w:val="94"/>
  </w:num>
  <w:num w:numId="167">
    <w:abstractNumId w:val="10"/>
  </w:num>
  <w:num w:numId="168">
    <w:abstractNumId w:val="37"/>
  </w:num>
  <w:num w:numId="169">
    <w:abstractNumId w:val="135"/>
  </w:num>
  <w:num w:numId="170">
    <w:abstractNumId w:val="48"/>
  </w:num>
  <w:num w:numId="171">
    <w:abstractNumId w:val="171"/>
  </w:num>
  <w:num w:numId="172">
    <w:abstractNumId w:val="174"/>
  </w:num>
  <w:num w:numId="173">
    <w:abstractNumId w:val="29"/>
  </w:num>
  <w:num w:numId="174">
    <w:abstractNumId w:val="145"/>
  </w:num>
  <w:num w:numId="175">
    <w:abstractNumId w:val="146"/>
  </w:num>
  <w:num w:numId="176">
    <w:abstractNumId w:val="106"/>
  </w:num>
  <w:num w:numId="177">
    <w:abstractNumId w:val="79"/>
  </w:num>
  <w:num w:numId="178">
    <w:abstractNumId w:val="4"/>
  </w:num>
  <w:num w:numId="179">
    <w:abstractNumId w:val="152"/>
  </w:num>
  <w:num w:numId="180">
    <w:abstractNumId w:val="28"/>
  </w:num>
  <w:num w:numId="181">
    <w:abstractNumId w:val="74"/>
  </w:num>
  <w:num w:numId="182">
    <w:abstractNumId w:val="89"/>
  </w:num>
  <w:num w:numId="183">
    <w:abstractNumId w:val="64"/>
  </w:num>
  <w:num w:numId="184">
    <w:abstractNumId w:val="167"/>
  </w:num>
  <w:num w:numId="185">
    <w:abstractNumId w:val="181"/>
  </w:num>
  <w:num w:numId="186">
    <w:abstractNumId w:val="38"/>
  </w:num>
  <w:num w:numId="187">
    <w:abstractNumId w:val="1"/>
  </w:num>
  <w:num w:numId="188">
    <w:abstractNumId w:val="7"/>
  </w:num>
  <w:num w:numId="189">
    <w:abstractNumId w:val="102"/>
  </w:num>
  <w:num w:numId="190">
    <w:abstractNumId w:val="8"/>
  </w:num>
  <w:num w:numId="191">
    <w:abstractNumId w:val="173"/>
  </w:num>
  <w:num w:numId="192">
    <w:abstractNumId w:val="157"/>
  </w:num>
  <w:num w:numId="193">
    <w:abstractNumId w:val="178"/>
  </w:num>
  <w:num w:numId="194">
    <w:abstractNumId w:val="118"/>
  </w:num>
  <w:num w:numId="195">
    <w:abstractNumId w:val="39"/>
  </w:num>
  <w:num w:numId="196">
    <w:abstractNumId w:val="184"/>
  </w:num>
  <w:num w:numId="197">
    <w:abstractNumId w:val="50"/>
  </w:num>
  <w:num w:numId="198">
    <w:abstractNumId w:val="126"/>
  </w:num>
  <w:num w:numId="199">
    <w:abstractNumId w:val="116"/>
  </w:num>
  <w:num w:numId="200">
    <w:abstractNumId w:val="176"/>
  </w:num>
  <w:num w:numId="201">
    <w:abstractNumId w:val="129"/>
  </w:num>
  <w:numIdMacAtCleanup w:val="192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Саржанов Руслан Рамисович">
    <w15:presenceInfo w15:providerId="AD" w15:userId="S-1-5-21-2617561604-1369192344-2841096104-298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revisionView w:markup="0"/>
  <w:trackRevisions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99C"/>
    <w:rsid w:val="0000050D"/>
    <w:rsid w:val="00002366"/>
    <w:rsid w:val="00002522"/>
    <w:rsid w:val="00004D29"/>
    <w:rsid w:val="0000585C"/>
    <w:rsid w:val="00014144"/>
    <w:rsid w:val="00015EF1"/>
    <w:rsid w:val="00016566"/>
    <w:rsid w:val="000167B0"/>
    <w:rsid w:val="00020170"/>
    <w:rsid w:val="00020325"/>
    <w:rsid w:val="00020907"/>
    <w:rsid w:val="00022653"/>
    <w:rsid w:val="00022783"/>
    <w:rsid w:val="0003044B"/>
    <w:rsid w:val="00030C41"/>
    <w:rsid w:val="0003341D"/>
    <w:rsid w:val="00034BFF"/>
    <w:rsid w:val="00035153"/>
    <w:rsid w:val="000353C9"/>
    <w:rsid w:val="00036251"/>
    <w:rsid w:val="00036597"/>
    <w:rsid w:val="000378B3"/>
    <w:rsid w:val="00040B4F"/>
    <w:rsid w:val="000418AA"/>
    <w:rsid w:val="00042B6C"/>
    <w:rsid w:val="0004372A"/>
    <w:rsid w:val="000437FE"/>
    <w:rsid w:val="000441EE"/>
    <w:rsid w:val="000458A1"/>
    <w:rsid w:val="000510CE"/>
    <w:rsid w:val="000515BD"/>
    <w:rsid w:val="00052021"/>
    <w:rsid w:val="0005313A"/>
    <w:rsid w:val="00053340"/>
    <w:rsid w:val="0005448A"/>
    <w:rsid w:val="00054D50"/>
    <w:rsid w:val="00054E20"/>
    <w:rsid w:val="00056BED"/>
    <w:rsid w:val="00060F36"/>
    <w:rsid w:val="000612C2"/>
    <w:rsid w:val="00061DEA"/>
    <w:rsid w:val="00064241"/>
    <w:rsid w:val="00064FBD"/>
    <w:rsid w:val="00073A33"/>
    <w:rsid w:val="00073C8C"/>
    <w:rsid w:val="00074F5E"/>
    <w:rsid w:val="00081AE9"/>
    <w:rsid w:val="00081E28"/>
    <w:rsid w:val="00084A74"/>
    <w:rsid w:val="00084ACD"/>
    <w:rsid w:val="000852D7"/>
    <w:rsid w:val="000867B5"/>
    <w:rsid w:val="000908F8"/>
    <w:rsid w:val="0009173B"/>
    <w:rsid w:val="0009400D"/>
    <w:rsid w:val="000946FF"/>
    <w:rsid w:val="0009679D"/>
    <w:rsid w:val="000A0614"/>
    <w:rsid w:val="000A0627"/>
    <w:rsid w:val="000A0F6F"/>
    <w:rsid w:val="000A133B"/>
    <w:rsid w:val="000A20B8"/>
    <w:rsid w:val="000A55F5"/>
    <w:rsid w:val="000A7098"/>
    <w:rsid w:val="000B01E2"/>
    <w:rsid w:val="000B0DA2"/>
    <w:rsid w:val="000B26A1"/>
    <w:rsid w:val="000B3ED5"/>
    <w:rsid w:val="000B4245"/>
    <w:rsid w:val="000B5245"/>
    <w:rsid w:val="000B5391"/>
    <w:rsid w:val="000B5E00"/>
    <w:rsid w:val="000B624C"/>
    <w:rsid w:val="000C25CE"/>
    <w:rsid w:val="000C3B35"/>
    <w:rsid w:val="000C3C94"/>
    <w:rsid w:val="000C50DC"/>
    <w:rsid w:val="000C704D"/>
    <w:rsid w:val="000D0255"/>
    <w:rsid w:val="000D3B30"/>
    <w:rsid w:val="000D3DBF"/>
    <w:rsid w:val="000D3F7F"/>
    <w:rsid w:val="000D49C5"/>
    <w:rsid w:val="000E183A"/>
    <w:rsid w:val="000E24B3"/>
    <w:rsid w:val="000E25BD"/>
    <w:rsid w:val="000E52EC"/>
    <w:rsid w:val="000E5DBE"/>
    <w:rsid w:val="000F0EE9"/>
    <w:rsid w:val="000F2102"/>
    <w:rsid w:val="000F4BDB"/>
    <w:rsid w:val="00102392"/>
    <w:rsid w:val="00104C76"/>
    <w:rsid w:val="00111545"/>
    <w:rsid w:val="00111553"/>
    <w:rsid w:val="00111BB7"/>
    <w:rsid w:val="00112A29"/>
    <w:rsid w:val="0011359F"/>
    <w:rsid w:val="00113932"/>
    <w:rsid w:val="00114049"/>
    <w:rsid w:val="00114193"/>
    <w:rsid w:val="00114651"/>
    <w:rsid w:val="00114C7F"/>
    <w:rsid w:val="00116A2C"/>
    <w:rsid w:val="00117685"/>
    <w:rsid w:val="00117E2B"/>
    <w:rsid w:val="0012102D"/>
    <w:rsid w:val="001235CD"/>
    <w:rsid w:val="00123B81"/>
    <w:rsid w:val="00123CA8"/>
    <w:rsid w:val="00124600"/>
    <w:rsid w:val="0012520C"/>
    <w:rsid w:val="00125381"/>
    <w:rsid w:val="00127D44"/>
    <w:rsid w:val="00130161"/>
    <w:rsid w:val="00130E1D"/>
    <w:rsid w:val="00131D97"/>
    <w:rsid w:val="00131ED8"/>
    <w:rsid w:val="00132569"/>
    <w:rsid w:val="001325E5"/>
    <w:rsid w:val="00132FA2"/>
    <w:rsid w:val="0013432E"/>
    <w:rsid w:val="00134FD4"/>
    <w:rsid w:val="00135B43"/>
    <w:rsid w:val="001362EB"/>
    <w:rsid w:val="00140B2B"/>
    <w:rsid w:val="001435E4"/>
    <w:rsid w:val="00145E4B"/>
    <w:rsid w:val="00147ACD"/>
    <w:rsid w:val="00147EFE"/>
    <w:rsid w:val="00150EB5"/>
    <w:rsid w:val="00152D40"/>
    <w:rsid w:val="00153F0B"/>
    <w:rsid w:val="00154202"/>
    <w:rsid w:val="001578E7"/>
    <w:rsid w:val="00157BFF"/>
    <w:rsid w:val="00160002"/>
    <w:rsid w:val="00162DE4"/>
    <w:rsid w:val="00165117"/>
    <w:rsid w:val="00165CB2"/>
    <w:rsid w:val="00170A9C"/>
    <w:rsid w:val="00171D91"/>
    <w:rsid w:val="00173141"/>
    <w:rsid w:val="0017485C"/>
    <w:rsid w:val="00175627"/>
    <w:rsid w:val="001759CA"/>
    <w:rsid w:val="001766E2"/>
    <w:rsid w:val="00177F0B"/>
    <w:rsid w:val="001810E4"/>
    <w:rsid w:val="001828AD"/>
    <w:rsid w:val="00182F03"/>
    <w:rsid w:val="00183C49"/>
    <w:rsid w:val="00183DF2"/>
    <w:rsid w:val="00190085"/>
    <w:rsid w:val="00191133"/>
    <w:rsid w:val="00192BF0"/>
    <w:rsid w:val="00193FCA"/>
    <w:rsid w:val="001953F3"/>
    <w:rsid w:val="00197085"/>
    <w:rsid w:val="001A2640"/>
    <w:rsid w:val="001A2797"/>
    <w:rsid w:val="001A2B97"/>
    <w:rsid w:val="001A480A"/>
    <w:rsid w:val="001A6738"/>
    <w:rsid w:val="001A7204"/>
    <w:rsid w:val="001B13E3"/>
    <w:rsid w:val="001B3D16"/>
    <w:rsid w:val="001B4115"/>
    <w:rsid w:val="001B41F8"/>
    <w:rsid w:val="001B57A5"/>
    <w:rsid w:val="001B64C3"/>
    <w:rsid w:val="001C559E"/>
    <w:rsid w:val="001C5BBE"/>
    <w:rsid w:val="001C60AF"/>
    <w:rsid w:val="001D5548"/>
    <w:rsid w:val="001D5E41"/>
    <w:rsid w:val="001D709B"/>
    <w:rsid w:val="001E16EE"/>
    <w:rsid w:val="001E435E"/>
    <w:rsid w:val="001E5174"/>
    <w:rsid w:val="001E5811"/>
    <w:rsid w:val="001E7A23"/>
    <w:rsid w:val="001F1A9C"/>
    <w:rsid w:val="001F2AF7"/>
    <w:rsid w:val="001F45EC"/>
    <w:rsid w:val="001F48FA"/>
    <w:rsid w:val="001F7644"/>
    <w:rsid w:val="00200FA5"/>
    <w:rsid w:val="00205C96"/>
    <w:rsid w:val="002071AE"/>
    <w:rsid w:val="002075B3"/>
    <w:rsid w:val="00207BE9"/>
    <w:rsid w:val="00211835"/>
    <w:rsid w:val="0021206E"/>
    <w:rsid w:val="00213E55"/>
    <w:rsid w:val="0021524B"/>
    <w:rsid w:val="00215582"/>
    <w:rsid w:val="00215ADE"/>
    <w:rsid w:val="00217AD8"/>
    <w:rsid w:val="00217D68"/>
    <w:rsid w:val="00221952"/>
    <w:rsid w:val="002275B1"/>
    <w:rsid w:val="002314A3"/>
    <w:rsid w:val="002326E9"/>
    <w:rsid w:val="00233F6C"/>
    <w:rsid w:val="00236D7E"/>
    <w:rsid w:val="0024036D"/>
    <w:rsid w:val="002403F5"/>
    <w:rsid w:val="002418D9"/>
    <w:rsid w:val="0024313F"/>
    <w:rsid w:val="00244DBC"/>
    <w:rsid w:val="0024767B"/>
    <w:rsid w:val="00250B19"/>
    <w:rsid w:val="002515AE"/>
    <w:rsid w:val="002549E8"/>
    <w:rsid w:val="00254E55"/>
    <w:rsid w:val="00256AEB"/>
    <w:rsid w:val="00261095"/>
    <w:rsid w:val="00262FC2"/>
    <w:rsid w:val="00263AE5"/>
    <w:rsid w:val="00274216"/>
    <w:rsid w:val="00274590"/>
    <w:rsid w:val="00275290"/>
    <w:rsid w:val="00275595"/>
    <w:rsid w:val="00276B15"/>
    <w:rsid w:val="002812DC"/>
    <w:rsid w:val="0028284B"/>
    <w:rsid w:val="00282A01"/>
    <w:rsid w:val="00283874"/>
    <w:rsid w:val="00285CBD"/>
    <w:rsid w:val="002905ED"/>
    <w:rsid w:val="002908CC"/>
    <w:rsid w:val="002914C6"/>
    <w:rsid w:val="002921B7"/>
    <w:rsid w:val="0029645D"/>
    <w:rsid w:val="00297DE1"/>
    <w:rsid w:val="002A3212"/>
    <w:rsid w:val="002A3C93"/>
    <w:rsid w:val="002B082E"/>
    <w:rsid w:val="002B250A"/>
    <w:rsid w:val="002B7714"/>
    <w:rsid w:val="002B7E6F"/>
    <w:rsid w:val="002C0B2C"/>
    <w:rsid w:val="002C2CAA"/>
    <w:rsid w:val="002C5C9D"/>
    <w:rsid w:val="002C6BBC"/>
    <w:rsid w:val="002C7C99"/>
    <w:rsid w:val="002D1143"/>
    <w:rsid w:val="002D29BB"/>
    <w:rsid w:val="002D3956"/>
    <w:rsid w:val="002D63E1"/>
    <w:rsid w:val="002D7073"/>
    <w:rsid w:val="002E2772"/>
    <w:rsid w:val="002E2977"/>
    <w:rsid w:val="002E4111"/>
    <w:rsid w:val="002E561D"/>
    <w:rsid w:val="002F1580"/>
    <w:rsid w:val="002F26F2"/>
    <w:rsid w:val="002F38DF"/>
    <w:rsid w:val="002F3FB2"/>
    <w:rsid w:val="002F7E52"/>
    <w:rsid w:val="00300BB7"/>
    <w:rsid w:val="00311442"/>
    <w:rsid w:val="00314DCF"/>
    <w:rsid w:val="00315046"/>
    <w:rsid w:val="0031550C"/>
    <w:rsid w:val="003161B5"/>
    <w:rsid w:val="00316BED"/>
    <w:rsid w:val="003215B5"/>
    <w:rsid w:val="00321AAF"/>
    <w:rsid w:val="00321C52"/>
    <w:rsid w:val="00322740"/>
    <w:rsid w:val="00322951"/>
    <w:rsid w:val="0032355A"/>
    <w:rsid w:val="00324520"/>
    <w:rsid w:val="00327310"/>
    <w:rsid w:val="003304A5"/>
    <w:rsid w:val="00331723"/>
    <w:rsid w:val="0033185C"/>
    <w:rsid w:val="0033308D"/>
    <w:rsid w:val="00336AD4"/>
    <w:rsid w:val="00344378"/>
    <w:rsid w:val="0034466A"/>
    <w:rsid w:val="003446A2"/>
    <w:rsid w:val="00344B00"/>
    <w:rsid w:val="0034598A"/>
    <w:rsid w:val="003468EE"/>
    <w:rsid w:val="00352503"/>
    <w:rsid w:val="0035489F"/>
    <w:rsid w:val="00355C7A"/>
    <w:rsid w:val="003571BC"/>
    <w:rsid w:val="00360708"/>
    <w:rsid w:val="00364ACF"/>
    <w:rsid w:val="0036653B"/>
    <w:rsid w:val="0036690C"/>
    <w:rsid w:val="00367D1D"/>
    <w:rsid w:val="00370E00"/>
    <w:rsid w:val="00371D55"/>
    <w:rsid w:val="003723A8"/>
    <w:rsid w:val="003734B9"/>
    <w:rsid w:val="00373AC3"/>
    <w:rsid w:val="003748C6"/>
    <w:rsid w:val="0037634B"/>
    <w:rsid w:val="0037752B"/>
    <w:rsid w:val="003804BD"/>
    <w:rsid w:val="003809CD"/>
    <w:rsid w:val="00381EBA"/>
    <w:rsid w:val="0038393C"/>
    <w:rsid w:val="00384758"/>
    <w:rsid w:val="003862FE"/>
    <w:rsid w:val="00387BCE"/>
    <w:rsid w:val="00391A50"/>
    <w:rsid w:val="00392FA2"/>
    <w:rsid w:val="00393A66"/>
    <w:rsid w:val="00394BE6"/>
    <w:rsid w:val="00394C70"/>
    <w:rsid w:val="003979B6"/>
    <w:rsid w:val="003979DB"/>
    <w:rsid w:val="003A09FD"/>
    <w:rsid w:val="003A26AE"/>
    <w:rsid w:val="003A2F67"/>
    <w:rsid w:val="003A4301"/>
    <w:rsid w:val="003A55CD"/>
    <w:rsid w:val="003B00AE"/>
    <w:rsid w:val="003B15C5"/>
    <w:rsid w:val="003B460E"/>
    <w:rsid w:val="003B560F"/>
    <w:rsid w:val="003B5C9E"/>
    <w:rsid w:val="003B641B"/>
    <w:rsid w:val="003B6728"/>
    <w:rsid w:val="003B69F8"/>
    <w:rsid w:val="003C14EF"/>
    <w:rsid w:val="003C2343"/>
    <w:rsid w:val="003C247A"/>
    <w:rsid w:val="003C4F82"/>
    <w:rsid w:val="003C5278"/>
    <w:rsid w:val="003C7AF8"/>
    <w:rsid w:val="003D02AF"/>
    <w:rsid w:val="003D040A"/>
    <w:rsid w:val="003D099C"/>
    <w:rsid w:val="003D491E"/>
    <w:rsid w:val="003D60DF"/>
    <w:rsid w:val="003D7170"/>
    <w:rsid w:val="003D7D02"/>
    <w:rsid w:val="003D7D0B"/>
    <w:rsid w:val="003E0D3D"/>
    <w:rsid w:val="003E155A"/>
    <w:rsid w:val="003E1E4B"/>
    <w:rsid w:val="003E2A37"/>
    <w:rsid w:val="003E34C7"/>
    <w:rsid w:val="003E4443"/>
    <w:rsid w:val="003E5467"/>
    <w:rsid w:val="003E63B4"/>
    <w:rsid w:val="003E65AE"/>
    <w:rsid w:val="003E6E1D"/>
    <w:rsid w:val="003E7E1C"/>
    <w:rsid w:val="003E7F87"/>
    <w:rsid w:val="003F28E0"/>
    <w:rsid w:val="003F2E7E"/>
    <w:rsid w:val="003F50A0"/>
    <w:rsid w:val="003F592D"/>
    <w:rsid w:val="003F63E4"/>
    <w:rsid w:val="003F6E98"/>
    <w:rsid w:val="0040325B"/>
    <w:rsid w:val="004116AE"/>
    <w:rsid w:val="00412408"/>
    <w:rsid w:val="0041611F"/>
    <w:rsid w:val="00416B19"/>
    <w:rsid w:val="00417EC0"/>
    <w:rsid w:val="00417FD9"/>
    <w:rsid w:val="00421F77"/>
    <w:rsid w:val="0042398F"/>
    <w:rsid w:val="00424771"/>
    <w:rsid w:val="00424F5E"/>
    <w:rsid w:val="00426473"/>
    <w:rsid w:val="004276D3"/>
    <w:rsid w:val="004345CF"/>
    <w:rsid w:val="004354F6"/>
    <w:rsid w:val="0044056E"/>
    <w:rsid w:val="004434BC"/>
    <w:rsid w:val="00447630"/>
    <w:rsid w:val="00450135"/>
    <w:rsid w:val="0045155D"/>
    <w:rsid w:val="00452ADC"/>
    <w:rsid w:val="004554CC"/>
    <w:rsid w:val="0046265D"/>
    <w:rsid w:val="00464176"/>
    <w:rsid w:val="0046448B"/>
    <w:rsid w:val="00467165"/>
    <w:rsid w:val="00470078"/>
    <w:rsid w:val="00470A7B"/>
    <w:rsid w:val="00470D37"/>
    <w:rsid w:val="00475526"/>
    <w:rsid w:val="00476B3E"/>
    <w:rsid w:val="004804CA"/>
    <w:rsid w:val="00480C79"/>
    <w:rsid w:val="00482906"/>
    <w:rsid w:val="0048393C"/>
    <w:rsid w:val="00484EC0"/>
    <w:rsid w:val="0049004B"/>
    <w:rsid w:val="00495D65"/>
    <w:rsid w:val="0049700D"/>
    <w:rsid w:val="004A41B4"/>
    <w:rsid w:val="004A4CB0"/>
    <w:rsid w:val="004A7216"/>
    <w:rsid w:val="004B39BB"/>
    <w:rsid w:val="004B3F96"/>
    <w:rsid w:val="004B4497"/>
    <w:rsid w:val="004B50E3"/>
    <w:rsid w:val="004B69D1"/>
    <w:rsid w:val="004B6A0E"/>
    <w:rsid w:val="004C0BC1"/>
    <w:rsid w:val="004C2142"/>
    <w:rsid w:val="004C29B3"/>
    <w:rsid w:val="004C513C"/>
    <w:rsid w:val="004D0223"/>
    <w:rsid w:val="004D08F6"/>
    <w:rsid w:val="004D1489"/>
    <w:rsid w:val="004D16A5"/>
    <w:rsid w:val="004D2069"/>
    <w:rsid w:val="004D3CFD"/>
    <w:rsid w:val="004D685E"/>
    <w:rsid w:val="004E1633"/>
    <w:rsid w:val="004E2BD7"/>
    <w:rsid w:val="004E368B"/>
    <w:rsid w:val="004E5227"/>
    <w:rsid w:val="004E5F5C"/>
    <w:rsid w:val="004E763C"/>
    <w:rsid w:val="004F011D"/>
    <w:rsid w:val="004F2551"/>
    <w:rsid w:val="004F2C23"/>
    <w:rsid w:val="004F3769"/>
    <w:rsid w:val="004F3D13"/>
    <w:rsid w:val="004F3FA8"/>
    <w:rsid w:val="004F4A5D"/>
    <w:rsid w:val="004F4AE8"/>
    <w:rsid w:val="004F60FE"/>
    <w:rsid w:val="00500E18"/>
    <w:rsid w:val="0050373F"/>
    <w:rsid w:val="00504A77"/>
    <w:rsid w:val="0051128F"/>
    <w:rsid w:val="005168E3"/>
    <w:rsid w:val="00520224"/>
    <w:rsid w:val="00520847"/>
    <w:rsid w:val="005231BF"/>
    <w:rsid w:val="005323F9"/>
    <w:rsid w:val="00534086"/>
    <w:rsid w:val="00536605"/>
    <w:rsid w:val="005372C9"/>
    <w:rsid w:val="00540B66"/>
    <w:rsid w:val="00540D99"/>
    <w:rsid w:val="00541F30"/>
    <w:rsid w:val="00542323"/>
    <w:rsid w:val="00542518"/>
    <w:rsid w:val="005430A2"/>
    <w:rsid w:val="005453E1"/>
    <w:rsid w:val="00550C8A"/>
    <w:rsid w:val="0055791D"/>
    <w:rsid w:val="005605EA"/>
    <w:rsid w:val="00564037"/>
    <w:rsid w:val="00564481"/>
    <w:rsid w:val="00564E1C"/>
    <w:rsid w:val="00566DA8"/>
    <w:rsid w:val="00570149"/>
    <w:rsid w:val="00571EFB"/>
    <w:rsid w:val="00572979"/>
    <w:rsid w:val="005729EA"/>
    <w:rsid w:val="00572CE8"/>
    <w:rsid w:val="0057312C"/>
    <w:rsid w:val="005741E5"/>
    <w:rsid w:val="005760B2"/>
    <w:rsid w:val="00576BE1"/>
    <w:rsid w:val="005772E4"/>
    <w:rsid w:val="0057783A"/>
    <w:rsid w:val="0058070A"/>
    <w:rsid w:val="00580B42"/>
    <w:rsid w:val="00581F5C"/>
    <w:rsid w:val="00582C77"/>
    <w:rsid w:val="00584B8A"/>
    <w:rsid w:val="00586770"/>
    <w:rsid w:val="00586AC8"/>
    <w:rsid w:val="00590A6B"/>
    <w:rsid w:val="005934F2"/>
    <w:rsid w:val="00595E4F"/>
    <w:rsid w:val="00597264"/>
    <w:rsid w:val="005A0DE6"/>
    <w:rsid w:val="005A44F3"/>
    <w:rsid w:val="005A4A06"/>
    <w:rsid w:val="005A657B"/>
    <w:rsid w:val="005A67CA"/>
    <w:rsid w:val="005B0584"/>
    <w:rsid w:val="005B0D2A"/>
    <w:rsid w:val="005B2D58"/>
    <w:rsid w:val="005B5566"/>
    <w:rsid w:val="005B7680"/>
    <w:rsid w:val="005B7AE4"/>
    <w:rsid w:val="005C3474"/>
    <w:rsid w:val="005C5496"/>
    <w:rsid w:val="005C58B4"/>
    <w:rsid w:val="005C5A79"/>
    <w:rsid w:val="005C5C59"/>
    <w:rsid w:val="005D1AFC"/>
    <w:rsid w:val="005D2503"/>
    <w:rsid w:val="005D306F"/>
    <w:rsid w:val="005E041C"/>
    <w:rsid w:val="005E3E70"/>
    <w:rsid w:val="005E3F46"/>
    <w:rsid w:val="005E452B"/>
    <w:rsid w:val="005F36EE"/>
    <w:rsid w:val="005F3D0C"/>
    <w:rsid w:val="0060044B"/>
    <w:rsid w:val="00600AF4"/>
    <w:rsid w:val="006010C5"/>
    <w:rsid w:val="006044A6"/>
    <w:rsid w:val="006049A1"/>
    <w:rsid w:val="006059C2"/>
    <w:rsid w:val="00610BFF"/>
    <w:rsid w:val="00611079"/>
    <w:rsid w:val="00611A7D"/>
    <w:rsid w:val="00616F42"/>
    <w:rsid w:val="006201A1"/>
    <w:rsid w:val="00620260"/>
    <w:rsid w:val="0062475D"/>
    <w:rsid w:val="00624C2A"/>
    <w:rsid w:val="00625E07"/>
    <w:rsid w:val="0062718C"/>
    <w:rsid w:val="00630B77"/>
    <w:rsid w:val="00631EDD"/>
    <w:rsid w:val="00632E47"/>
    <w:rsid w:val="00632F87"/>
    <w:rsid w:val="0063589F"/>
    <w:rsid w:val="0063610A"/>
    <w:rsid w:val="006369EF"/>
    <w:rsid w:val="00636BFC"/>
    <w:rsid w:val="0064183C"/>
    <w:rsid w:val="006444FB"/>
    <w:rsid w:val="00646193"/>
    <w:rsid w:val="00651E96"/>
    <w:rsid w:val="00657935"/>
    <w:rsid w:val="006607EB"/>
    <w:rsid w:val="00665460"/>
    <w:rsid w:val="006656BF"/>
    <w:rsid w:val="00665E50"/>
    <w:rsid w:val="00667487"/>
    <w:rsid w:val="006728D1"/>
    <w:rsid w:val="00674FCE"/>
    <w:rsid w:val="006769F4"/>
    <w:rsid w:val="00681760"/>
    <w:rsid w:val="00681AF5"/>
    <w:rsid w:val="0068375B"/>
    <w:rsid w:val="00683BB6"/>
    <w:rsid w:val="006853E6"/>
    <w:rsid w:val="006859F6"/>
    <w:rsid w:val="00687432"/>
    <w:rsid w:val="00692DA9"/>
    <w:rsid w:val="00694D65"/>
    <w:rsid w:val="00697BC8"/>
    <w:rsid w:val="006A0EDD"/>
    <w:rsid w:val="006A11B1"/>
    <w:rsid w:val="006A213B"/>
    <w:rsid w:val="006A4D9D"/>
    <w:rsid w:val="006B3197"/>
    <w:rsid w:val="006C0B49"/>
    <w:rsid w:val="006C20D1"/>
    <w:rsid w:val="006C2D91"/>
    <w:rsid w:val="006C37E5"/>
    <w:rsid w:val="006C5A98"/>
    <w:rsid w:val="006C7352"/>
    <w:rsid w:val="006C761A"/>
    <w:rsid w:val="006D1DC6"/>
    <w:rsid w:val="006D2CAE"/>
    <w:rsid w:val="006D3159"/>
    <w:rsid w:val="006D402B"/>
    <w:rsid w:val="006D6184"/>
    <w:rsid w:val="006D68AC"/>
    <w:rsid w:val="006D6E09"/>
    <w:rsid w:val="006D781A"/>
    <w:rsid w:val="006E04A7"/>
    <w:rsid w:val="006E0C64"/>
    <w:rsid w:val="006E2EFE"/>
    <w:rsid w:val="006E3ACE"/>
    <w:rsid w:val="006E47FC"/>
    <w:rsid w:val="006E4D82"/>
    <w:rsid w:val="006E5E2C"/>
    <w:rsid w:val="006E67F0"/>
    <w:rsid w:val="006E6D43"/>
    <w:rsid w:val="006E6FAA"/>
    <w:rsid w:val="006F257A"/>
    <w:rsid w:val="006F2C8D"/>
    <w:rsid w:val="006F3EF0"/>
    <w:rsid w:val="006F77C4"/>
    <w:rsid w:val="00702756"/>
    <w:rsid w:val="007033B7"/>
    <w:rsid w:val="007077C9"/>
    <w:rsid w:val="00707DCF"/>
    <w:rsid w:val="00711E73"/>
    <w:rsid w:val="007139BD"/>
    <w:rsid w:val="007139E3"/>
    <w:rsid w:val="00714474"/>
    <w:rsid w:val="00714877"/>
    <w:rsid w:val="00714D4C"/>
    <w:rsid w:val="007157F1"/>
    <w:rsid w:val="00720670"/>
    <w:rsid w:val="0072182F"/>
    <w:rsid w:val="00722AC8"/>
    <w:rsid w:val="00722BFF"/>
    <w:rsid w:val="00723D1F"/>
    <w:rsid w:val="0072546A"/>
    <w:rsid w:val="0072558D"/>
    <w:rsid w:val="0072661E"/>
    <w:rsid w:val="00726BC0"/>
    <w:rsid w:val="007355C7"/>
    <w:rsid w:val="00737233"/>
    <w:rsid w:val="00737EF3"/>
    <w:rsid w:val="007407D1"/>
    <w:rsid w:val="00741102"/>
    <w:rsid w:val="00743C11"/>
    <w:rsid w:val="00750343"/>
    <w:rsid w:val="00756455"/>
    <w:rsid w:val="00756E44"/>
    <w:rsid w:val="00757876"/>
    <w:rsid w:val="00762A87"/>
    <w:rsid w:val="007634A8"/>
    <w:rsid w:val="0076431E"/>
    <w:rsid w:val="00764F76"/>
    <w:rsid w:val="007662B5"/>
    <w:rsid w:val="0076747C"/>
    <w:rsid w:val="00767583"/>
    <w:rsid w:val="00767AFD"/>
    <w:rsid w:val="00771DDA"/>
    <w:rsid w:val="0077353D"/>
    <w:rsid w:val="007752DE"/>
    <w:rsid w:val="00775857"/>
    <w:rsid w:val="00776946"/>
    <w:rsid w:val="007828F0"/>
    <w:rsid w:val="00783300"/>
    <w:rsid w:val="00784879"/>
    <w:rsid w:val="007933A8"/>
    <w:rsid w:val="007936F8"/>
    <w:rsid w:val="00793B03"/>
    <w:rsid w:val="00794119"/>
    <w:rsid w:val="00795092"/>
    <w:rsid w:val="00796637"/>
    <w:rsid w:val="00797588"/>
    <w:rsid w:val="007976AA"/>
    <w:rsid w:val="007A116E"/>
    <w:rsid w:val="007A18E6"/>
    <w:rsid w:val="007A198A"/>
    <w:rsid w:val="007A29DC"/>
    <w:rsid w:val="007A30FA"/>
    <w:rsid w:val="007A3207"/>
    <w:rsid w:val="007A4568"/>
    <w:rsid w:val="007A595D"/>
    <w:rsid w:val="007A6E8F"/>
    <w:rsid w:val="007B18DB"/>
    <w:rsid w:val="007B19D9"/>
    <w:rsid w:val="007B32FA"/>
    <w:rsid w:val="007B46FD"/>
    <w:rsid w:val="007B4C95"/>
    <w:rsid w:val="007B52C1"/>
    <w:rsid w:val="007C06BF"/>
    <w:rsid w:val="007C0837"/>
    <w:rsid w:val="007C39D4"/>
    <w:rsid w:val="007C444E"/>
    <w:rsid w:val="007C7032"/>
    <w:rsid w:val="007C72AB"/>
    <w:rsid w:val="007D0850"/>
    <w:rsid w:val="007D0F6F"/>
    <w:rsid w:val="007D25DA"/>
    <w:rsid w:val="007D2EAD"/>
    <w:rsid w:val="007D5727"/>
    <w:rsid w:val="007E0ED1"/>
    <w:rsid w:val="007E3060"/>
    <w:rsid w:val="007E37A7"/>
    <w:rsid w:val="007E4011"/>
    <w:rsid w:val="007E5137"/>
    <w:rsid w:val="007E569F"/>
    <w:rsid w:val="007E5B8D"/>
    <w:rsid w:val="007F527A"/>
    <w:rsid w:val="00800316"/>
    <w:rsid w:val="00800E0F"/>
    <w:rsid w:val="008018E4"/>
    <w:rsid w:val="00803216"/>
    <w:rsid w:val="008109B6"/>
    <w:rsid w:val="0081189C"/>
    <w:rsid w:val="008201E8"/>
    <w:rsid w:val="00822B0F"/>
    <w:rsid w:val="008244CC"/>
    <w:rsid w:val="0082728C"/>
    <w:rsid w:val="0083100A"/>
    <w:rsid w:val="008321BE"/>
    <w:rsid w:val="00832385"/>
    <w:rsid w:val="00833DAC"/>
    <w:rsid w:val="00835830"/>
    <w:rsid w:val="00835869"/>
    <w:rsid w:val="008360B8"/>
    <w:rsid w:val="0083788F"/>
    <w:rsid w:val="008412C6"/>
    <w:rsid w:val="00843BD2"/>
    <w:rsid w:val="00844211"/>
    <w:rsid w:val="00844917"/>
    <w:rsid w:val="00844C6B"/>
    <w:rsid w:val="00844EBC"/>
    <w:rsid w:val="008462F5"/>
    <w:rsid w:val="008464C9"/>
    <w:rsid w:val="008469BB"/>
    <w:rsid w:val="00846E58"/>
    <w:rsid w:val="00847B9B"/>
    <w:rsid w:val="00850B74"/>
    <w:rsid w:val="00853C10"/>
    <w:rsid w:val="00854B9A"/>
    <w:rsid w:val="00856C52"/>
    <w:rsid w:val="00857E56"/>
    <w:rsid w:val="0086460D"/>
    <w:rsid w:val="008650BE"/>
    <w:rsid w:val="0086681D"/>
    <w:rsid w:val="00866EEB"/>
    <w:rsid w:val="008673AD"/>
    <w:rsid w:val="0086744B"/>
    <w:rsid w:val="00871380"/>
    <w:rsid w:val="00871686"/>
    <w:rsid w:val="00871AF7"/>
    <w:rsid w:val="008726FD"/>
    <w:rsid w:val="00873DE1"/>
    <w:rsid w:val="0087497B"/>
    <w:rsid w:val="00877A63"/>
    <w:rsid w:val="00882187"/>
    <w:rsid w:val="00883E71"/>
    <w:rsid w:val="00884DD9"/>
    <w:rsid w:val="00890744"/>
    <w:rsid w:val="00890FCA"/>
    <w:rsid w:val="00893006"/>
    <w:rsid w:val="008934EC"/>
    <w:rsid w:val="00894F4E"/>
    <w:rsid w:val="008954B8"/>
    <w:rsid w:val="008A003F"/>
    <w:rsid w:val="008A05F6"/>
    <w:rsid w:val="008A0722"/>
    <w:rsid w:val="008A12CD"/>
    <w:rsid w:val="008A536B"/>
    <w:rsid w:val="008A6FF2"/>
    <w:rsid w:val="008B061E"/>
    <w:rsid w:val="008B0DDB"/>
    <w:rsid w:val="008B1B9D"/>
    <w:rsid w:val="008B2469"/>
    <w:rsid w:val="008B3AC5"/>
    <w:rsid w:val="008C07D6"/>
    <w:rsid w:val="008C1F34"/>
    <w:rsid w:val="008C21E9"/>
    <w:rsid w:val="008C3B4A"/>
    <w:rsid w:val="008C4363"/>
    <w:rsid w:val="008C54C2"/>
    <w:rsid w:val="008D1D0A"/>
    <w:rsid w:val="008D421A"/>
    <w:rsid w:val="008D47DE"/>
    <w:rsid w:val="008D6B73"/>
    <w:rsid w:val="008D7D62"/>
    <w:rsid w:val="008E17CF"/>
    <w:rsid w:val="008E252E"/>
    <w:rsid w:val="008E67FE"/>
    <w:rsid w:val="008E6A5B"/>
    <w:rsid w:val="008E6B89"/>
    <w:rsid w:val="008E6C59"/>
    <w:rsid w:val="008F26D1"/>
    <w:rsid w:val="008F2E37"/>
    <w:rsid w:val="008F4AE8"/>
    <w:rsid w:val="00900417"/>
    <w:rsid w:val="0090483C"/>
    <w:rsid w:val="0090786C"/>
    <w:rsid w:val="0091003C"/>
    <w:rsid w:val="00911CF5"/>
    <w:rsid w:val="00916B47"/>
    <w:rsid w:val="00917698"/>
    <w:rsid w:val="00917B8D"/>
    <w:rsid w:val="009201B8"/>
    <w:rsid w:val="009225EB"/>
    <w:rsid w:val="00922AC4"/>
    <w:rsid w:val="00927761"/>
    <w:rsid w:val="00932987"/>
    <w:rsid w:val="00934965"/>
    <w:rsid w:val="00935312"/>
    <w:rsid w:val="009358E9"/>
    <w:rsid w:val="00935918"/>
    <w:rsid w:val="00936F05"/>
    <w:rsid w:val="00942169"/>
    <w:rsid w:val="00942470"/>
    <w:rsid w:val="00942C81"/>
    <w:rsid w:val="00942CCC"/>
    <w:rsid w:val="009466B0"/>
    <w:rsid w:val="009471FA"/>
    <w:rsid w:val="0095346D"/>
    <w:rsid w:val="00954858"/>
    <w:rsid w:val="00955628"/>
    <w:rsid w:val="00956822"/>
    <w:rsid w:val="00960ED0"/>
    <w:rsid w:val="00962654"/>
    <w:rsid w:val="00963168"/>
    <w:rsid w:val="00963283"/>
    <w:rsid w:val="00963CF6"/>
    <w:rsid w:val="00964908"/>
    <w:rsid w:val="0096603C"/>
    <w:rsid w:val="009666D2"/>
    <w:rsid w:val="00966A2D"/>
    <w:rsid w:val="00967DCF"/>
    <w:rsid w:val="009721F4"/>
    <w:rsid w:val="009756B5"/>
    <w:rsid w:val="00976650"/>
    <w:rsid w:val="00976BCD"/>
    <w:rsid w:val="009779C9"/>
    <w:rsid w:val="00980ED1"/>
    <w:rsid w:val="00981DB8"/>
    <w:rsid w:val="00984421"/>
    <w:rsid w:val="00986108"/>
    <w:rsid w:val="00990B08"/>
    <w:rsid w:val="0099287B"/>
    <w:rsid w:val="009935EE"/>
    <w:rsid w:val="00997970"/>
    <w:rsid w:val="009A1D42"/>
    <w:rsid w:val="009A21BD"/>
    <w:rsid w:val="009A4A83"/>
    <w:rsid w:val="009A6E7B"/>
    <w:rsid w:val="009A78C4"/>
    <w:rsid w:val="009B3838"/>
    <w:rsid w:val="009B4B2E"/>
    <w:rsid w:val="009B5B3F"/>
    <w:rsid w:val="009B7175"/>
    <w:rsid w:val="009B7B18"/>
    <w:rsid w:val="009C4717"/>
    <w:rsid w:val="009C4B7A"/>
    <w:rsid w:val="009C4E4A"/>
    <w:rsid w:val="009C57C4"/>
    <w:rsid w:val="009C6B0C"/>
    <w:rsid w:val="009C7C4D"/>
    <w:rsid w:val="009C7DC1"/>
    <w:rsid w:val="009D2371"/>
    <w:rsid w:val="009D2582"/>
    <w:rsid w:val="009D3C28"/>
    <w:rsid w:val="009E0E54"/>
    <w:rsid w:val="009E0F1C"/>
    <w:rsid w:val="009E1C26"/>
    <w:rsid w:val="009E44DC"/>
    <w:rsid w:val="009E4574"/>
    <w:rsid w:val="009E5EE1"/>
    <w:rsid w:val="009F09D7"/>
    <w:rsid w:val="009F6755"/>
    <w:rsid w:val="00A0027C"/>
    <w:rsid w:val="00A0064C"/>
    <w:rsid w:val="00A0077E"/>
    <w:rsid w:val="00A01330"/>
    <w:rsid w:val="00A01719"/>
    <w:rsid w:val="00A1150A"/>
    <w:rsid w:val="00A11554"/>
    <w:rsid w:val="00A11EA5"/>
    <w:rsid w:val="00A121AD"/>
    <w:rsid w:val="00A128EB"/>
    <w:rsid w:val="00A13D83"/>
    <w:rsid w:val="00A15715"/>
    <w:rsid w:val="00A15EE1"/>
    <w:rsid w:val="00A205C2"/>
    <w:rsid w:val="00A233C2"/>
    <w:rsid w:val="00A235CC"/>
    <w:rsid w:val="00A25121"/>
    <w:rsid w:val="00A25455"/>
    <w:rsid w:val="00A31280"/>
    <w:rsid w:val="00A33E29"/>
    <w:rsid w:val="00A366BD"/>
    <w:rsid w:val="00A430F3"/>
    <w:rsid w:val="00A46110"/>
    <w:rsid w:val="00A47325"/>
    <w:rsid w:val="00A50002"/>
    <w:rsid w:val="00A514FB"/>
    <w:rsid w:val="00A5531B"/>
    <w:rsid w:val="00A55388"/>
    <w:rsid w:val="00A562D5"/>
    <w:rsid w:val="00A57856"/>
    <w:rsid w:val="00A57A47"/>
    <w:rsid w:val="00A60D01"/>
    <w:rsid w:val="00A60EB0"/>
    <w:rsid w:val="00A622B9"/>
    <w:rsid w:val="00A62DF4"/>
    <w:rsid w:val="00A642DE"/>
    <w:rsid w:val="00A64CFD"/>
    <w:rsid w:val="00A70AE7"/>
    <w:rsid w:val="00A70B81"/>
    <w:rsid w:val="00A74522"/>
    <w:rsid w:val="00A75D41"/>
    <w:rsid w:val="00A908C2"/>
    <w:rsid w:val="00A962D3"/>
    <w:rsid w:val="00A964CC"/>
    <w:rsid w:val="00AA0707"/>
    <w:rsid w:val="00AA0BFE"/>
    <w:rsid w:val="00AA1A1F"/>
    <w:rsid w:val="00AA21C5"/>
    <w:rsid w:val="00AA479E"/>
    <w:rsid w:val="00AA58C1"/>
    <w:rsid w:val="00AA6632"/>
    <w:rsid w:val="00AA70C9"/>
    <w:rsid w:val="00AB146C"/>
    <w:rsid w:val="00AB1E1F"/>
    <w:rsid w:val="00AC4938"/>
    <w:rsid w:val="00AC6819"/>
    <w:rsid w:val="00AC6BBE"/>
    <w:rsid w:val="00AD1D65"/>
    <w:rsid w:val="00AD3FBD"/>
    <w:rsid w:val="00AD552D"/>
    <w:rsid w:val="00AD5F35"/>
    <w:rsid w:val="00AE0F1F"/>
    <w:rsid w:val="00AE1DCF"/>
    <w:rsid w:val="00AE21DA"/>
    <w:rsid w:val="00AE3307"/>
    <w:rsid w:val="00AE4584"/>
    <w:rsid w:val="00AE548E"/>
    <w:rsid w:val="00AE5AA6"/>
    <w:rsid w:val="00AF1CE0"/>
    <w:rsid w:val="00AF1E7B"/>
    <w:rsid w:val="00AF2F36"/>
    <w:rsid w:val="00AF53F6"/>
    <w:rsid w:val="00B030DF"/>
    <w:rsid w:val="00B05434"/>
    <w:rsid w:val="00B055E9"/>
    <w:rsid w:val="00B07C30"/>
    <w:rsid w:val="00B112A5"/>
    <w:rsid w:val="00B151D0"/>
    <w:rsid w:val="00B161F2"/>
    <w:rsid w:val="00B257B3"/>
    <w:rsid w:val="00B25B6B"/>
    <w:rsid w:val="00B26446"/>
    <w:rsid w:val="00B361DA"/>
    <w:rsid w:val="00B404A9"/>
    <w:rsid w:val="00B43E9A"/>
    <w:rsid w:val="00B4505B"/>
    <w:rsid w:val="00B46B8E"/>
    <w:rsid w:val="00B509C4"/>
    <w:rsid w:val="00B5270F"/>
    <w:rsid w:val="00B5355D"/>
    <w:rsid w:val="00B559E7"/>
    <w:rsid w:val="00B56316"/>
    <w:rsid w:val="00B56FE7"/>
    <w:rsid w:val="00B63720"/>
    <w:rsid w:val="00B64025"/>
    <w:rsid w:val="00B643BB"/>
    <w:rsid w:val="00B70B5A"/>
    <w:rsid w:val="00B75341"/>
    <w:rsid w:val="00B77258"/>
    <w:rsid w:val="00B80477"/>
    <w:rsid w:val="00B852EC"/>
    <w:rsid w:val="00B864F7"/>
    <w:rsid w:val="00B90AFE"/>
    <w:rsid w:val="00B910F3"/>
    <w:rsid w:val="00B91670"/>
    <w:rsid w:val="00B9230E"/>
    <w:rsid w:val="00B95CA1"/>
    <w:rsid w:val="00BA1E0E"/>
    <w:rsid w:val="00BA2CB2"/>
    <w:rsid w:val="00BA2E42"/>
    <w:rsid w:val="00BA3B14"/>
    <w:rsid w:val="00BA3BC5"/>
    <w:rsid w:val="00BA5103"/>
    <w:rsid w:val="00BA6B01"/>
    <w:rsid w:val="00BA7235"/>
    <w:rsid w:val="00BB433E"/>
    <w:rsid w:val="00BB4C5A"/>
    <w:rsid w:val="00BB4C5C"/>
    <w:rsid w:val="00BB5092"/>
    <w:rsid w:val="00BB5E46"/>
    <w:rsid w:val="00BC18CB"/>
    <w:rsid w:val="00BC44AC"/>
    <w:rsid w:val="00BC5316"/>
    <w:rsid w:val="00BC754B"/>
    <w:rsid w:val="00BC7A1B"/>
    <w:rsid w:val="00BD0FB5"/>
    <w:rsid w:val="00BD4D32"/>
    <w:rsid w:val="00BD7984"/>
    <w:rsid w:val="00BE5539"/>
    <w:rsid w:val="00BE6E27"/>
    <w:rsid w:val="00BF0974"/>
    <w:rsid w:val="00BF150C"/>
    <w:rsid w:val="00BF2FB9"/>
    <w:rsid w:val="00BF67F5"/>
    <w:rsid w:val="00C044BA"/>
    <w:rsid w:val="00C05839"/>
    <w:rsid w:val="00C05C4B"/>
    <w:rsid w:val="00C06F4B"/>
    <w:rsid w:val="00C077B2"/>
    <w:rsid w:val="00C07A4F"/>
    <w:rsid w:val="00C13E6D"/>
    <w:rsid w:val="00C206FD"/>
    <w:rsid w:val="00C21724"/>
    <w:rsid w:val="00C2549A"/>
    <w:rsid w:val="00C27E05"/>
    <w:rsid w:val="00C3462A"/>
    <w:rsid w:val="00C3622B"/>
    <w:rsid w:val="00C40874"/>
    <w:rsid w:val="00C40AB3"/>
    <w:rsid w:val="00C4155F"/>
    <w:rsid w:val="00C45461"/>
    <w:rsid w:val="00C469E5"/>
    <w:rsid w:val="00C46ABF"/>
    <w:rsid w:val="00C51BE0"/>
    <w:rsid w:val="00C53FC7"/>
    <w:rsid w:val="00C5496F"/>
    <w:rsid w:val="00C55995"/>
    <w:rsid w:val="00C57A83"/>
    <w:rsid w:val="00C60179"/>
    <w:rsid w:val="00C60776"/>
    <w:rsid w:val="00C61644"/>
    <w:rsid w:val="00C62813"/>
    <w:rsid w:val="00C62BD8"/>
    <w:rsid w:val="00C63AA8"/>
    <w:rsid w:val="00C66D45"/>
    <w:rsid w:val="00C70D89"/>
    <w:rsid w:val="00C71163"/>
    <w:rsid w:val="00C732C1"/>
    <w:rsid w:val="00C7375B"/>
    <w:rsid w:val="00C74225"/>
    <w:rsid w:val="00C7442C"/>
    <w:rsid w:val="00C753F7"/>
    <w:rsid w:val="00C77BDE"/>
    <w:rsid w:val="00C80A6D"/>
    <w:rsid w:val="00C93036"/>
    <w:rsid w:val="00C93394"/>
    <w:rsid w:val="00C95653"/>
    <w:rsid w:val="00CA21C6"/>
    <w:rsid w:val="00CA2909"/>
    <w:rsid w:val="00CA39F8"/>
    <w:rsid w:val="00CA3D2A"/>
    <w:rsid w:val="00CA4739"/>
    <w:rsid w:val="00CA624B"/>
    <w:rsid w:val="00CB03D8"/>
    <w:rsid w:val="00CB09EF"/>
    <w:rsid w:val="00CB0FAB"/>
    <w:rsid w:val="00CB11DF"/>
    <w:rsid w:val="00CB1E29"/>
    <w:rsid w:val="00CB21B9"/>
    <w:rsid w:val="00CB2377"/>
    <w:rsid w:val="00CB241C"/>
    <w:rsid w:val="00CB5795"/>
    <w:rsid w:val="00CB5B5E"/>
    <w:rsid w:val="00CB75BA"/>
    <w:rsid w:val="00CC066E"/>
    <w:rsid w:val="00CC2884"/>
    <w:rsid w:val="00CC2CD8"/>
    <w:rsid w:val="00CC2F73"/>
    <w:rsid w:val="00CC4BBA"/>
    <w:rsid w:val="00CC50AA"/>
    <w:rsid w:val="00CC6F33"/>
    <w:rsid w:val="00CD6873"/>
    <w:rsid w:val="00CE242E"/>
    <w:rsid w:val="00CE2863"/>
    <w:rsid w:val="00CE321E"/>
    <w:rsid w:val="00CE3F1D"/>
    <w:rsid w:val="00CE5BE6"/>
    <w:rsid w:val="00CE6DBC"/>
    <w:rsid w:val="00CF0356"/>
    <w:rsid w:val="00CF1B3D"/>
    <w:rsid w:val="00CF20D0"/>
    <w:rsid w:val="00CF33CA"/>
    <w:rsid w:val="00CF37EC"/>
    <w:rsid w:val="00CF397B"/>
    <w:rsid w:val="00CF6EBE"/>
    <w:rsid w:val="00D0033D"/>
    <w:rsid w:val="00D048D6"/>
    <w:rsid w:val="00D04CFB"/>
    <w:rsid w:val="00D057CC"/>
    <w:rsid w:val="00D1475E"/>
    <w:rsid w:val="00D14A97"/>
    <w:rsid w:val="00D14F38"/>
    <w:rsid w:val="00D1591D"/>
    <w:rsid w:val="00D160E7"/>
    <w:rsid w:val="00D16319"/>
    <w:rsid w:val="00D175A0"/>
    <w:rsid w:val="00D17B3F"/>
    <w:rsid w:val="00D20404"/>
    <w:rsid w:val="00D21AF7"/>
    <w:rsid w:val="00D230AC"/>
    <w:rsid w:val="00D26702"/>
    <w:rsid w:val="00D324B4"/>
    <w:rsid w:val="00D3268A"/>
    <w:rsid w:val="00D34A15"/>
    <w:rsid w:val="00D37B2B"/>
    <w:rsid w:val="00D40DF4"/>
    <w:rsid w:val="00D415B7"/>
    <w:rsid w:val="00D426D8"/>
    <w:rsid w:val="00D43509"/>
    <w:rsid w:val="00D44333"/>
    <w:rsid w:val="00D509B7"/>
    <w:rsid w:val="00D5195C"/>
    <w:rsid w:val="00D51AE8"/>
    <w:rsid w:val="00D52A99"/>
    <w:rsid w:val="00D53300"/>
    <w:rsid w:val="00D533DB"/>
    <w:rsid w:val="00D555ED"/>
    <w:rsid w:val="00D56C9D"/>
    <w:rsid w:val="00D57898"/>
    <w:rsid w:val="00D60A4F"/>
    <w:rsid w:val="00D610F2"/>
    <w:rsid w:val="00D63365"/>
    <w:rsid w:val="00D656C0"/>
    <w:rsid w:val="00D66228"/>
    <w:rsid w:val="00D73B14"/>
    <w:rsid w:val="00D7424C"/>
    <w:rsid w:val="00D74755"/>
    <w:rsid w:val="00D76128"/>
    <w:rsid w:val="00D76AC3"/>
    <w:rsid w:val="00D77CD6"/>
    <w:rsid w:val="00D8145B"/>
    <w:rsid w:val="00D82E09"/>
    <w:rsid w:val="00D83432"/>
    <w:rsid w:val="00D874A8"/>
    <w:rsid w:val="00D9001C"/>
    <w:rsid w:val="00D911E5"/>
    <w:rsid w:val="00D9125B"/>
    <w:rsid w:val="00D93428"/>
    <w:rsid w:val="00D93E3A"/>
    <w:rsid w:val="00D94902"/>
    <w:rsid w:val="00D970CE"/>
    <w:rsid w:val="00DA18AE"/>
    <w:rsid w:val="00DA1AB5"/>
    <w:rsid w:val="00DA4E10"/>
    <w:rsid w:val="00DA4F0D"/>
    <w:rsid w:val="00DA5727"/>
    <w:rsid w:val="00DB3ACB"/>
    <w:rsid w:val="00DB4126"/>
    <w:rsid w:val="00DB57C4"/>
    <w:rsid w:val="00DB663B"/>
    <w:rsid w:val="00DB6AB8"/>
    <w:rsid w:val="00DB6C91"/>
    <w:rsid w:val="00DB7207"/>
    <w:rsid w:val="00DB7C88"/>
    <w:rsid w:val="00DC1015"/>
    <w:rsid w:val="00DC2796"/>
    <w:rsid w:val="00DC4BDD"/>
    <w:rsid w:val="00DC4C30"/>
    <w:rsid w:val="00DC652D"/>
    <w:rsid w:val="00DC69E8"/>
    <w:rsid w:val="00DD0858"/>
    <w:rsid w:val="00DD310E"/>
    <w:rsid w:val="00DD4522"/>
    <w:rsid w:val="00DD5904"/>
    <w:rsid w:val="00DD60E0"/>
    <w:rsid w:val="00DD68E8"/>
    <w:rsid w:val="00DD6B07"/>
    <w:rsid w:val="00DD6F12"/>
    <w:rsid w:val="00DD7234"/>
    <w:rsid w:val="00DE4A5D"/>
    <w:rsid w:val="00DE5AEB"/>
    <w:rsid w:val="00DE5BFE"/>
    <w:rsid w:val="00DE656A"/>
    <w:rsid w:val="00DE6E83"/>
    <w:rsid w:val="00DE6FBD"/>
    <w:rsid w:val="00DE761F"/>
    <w:rsid w:val="00DF03B5"/>
    <w:rsid w:val="00DF0433"/>
    <w:rsid w:val="00DF0BF0"/>
    <w:rsid w:val="00DF2C9E"/>
    <w:rsid w:val="00DF3FB7"/>
    <w:rsid w:val="00DF493B"/>
    <w:rsid w:val="00DF72CD"/>
    <w:rsid w:val="00E02093"/>
    <w:rsid w:val="00E02BB6"/>
    <w:rsid w:val="00E02EEF"/>
    <w:rsid w:val="00E03F10"/>
    <w:rsid w:val="00E04DA9"/>
    <w:rsid w:val="00E117EC"/>
    <w:rsid w:val="00E11C4C"/>
    <w:rsid w:val="00E1464A"/>
    <w:rsid w:val="00E21962"/>
    <w:rsid w:val="00E2212B"/>
    <w:rsid w:val="00E233AF"/>
    <w:rsid w:val="00E252D3"/>
    <w:rsid w:val="00E261FF"/>
    <w:rsid w:val="00E273A5"/>
    <w:rsid w:val="00E276D4"/>
    <w:rsid w:val="00E30A2F"/>
    <w:rsid w:val="00E330C7"/>
    <w:rsid w:val="00E333C4"/>
    <w:rsid w:val="00E33565"/>
    <w:rsid w:val="00E350B4"/>
    <w:rsid w:val="00E35499"/>
    <w:rsid w:val="00E35D2C"/>
    <w:rsid w:val="00E40204"/>
    <w:rsid w:val="00E40CE9"/>
    <w:rsid w:val="00E41FCF"/>
    <w:rsid w:val="00E42106"/>
    <w:rsid w:val="00E428C1"/>
    <w:rsid w:val="00E44A71"/>
    <w:rsid w:val="00E45774"/>
    <w:rsid w:val="00E45B8D"/>
    <w:rsid w:val="00E45C29"/>
    <w:rsid w:val="00E46589"/>
    <w:rsid w:val="00E52BDA"/>
    <w:rsid w:val="00E55A68"/>
    <w:rsid w:val="00E56D28"/>
    <w:rsid w:val="00E600F8"/>
    <w:rsid w:val="00E6027E"/>
    <w:rsid w:val="00E62CF7"/>
    <w:rsid w:val="00E66325"/>
    <w:rsid w:val="00E719F7"/>
    <w:rsid w:val="00E72C55"/>
    <w:rsid w:val="00E73897"/>
    <w:rsid w:val="00E74F30"/>
    <w:rsid w:val="00E75396"/>
    <w:rsid w:val="00E774BF"/>
    <w:rsid w:val="00E82688"/>
    <w:rsid w:val="00E82BE6"/>
    <w:rsid w:val="00E83186"/>
    <w:rsid w:val="00E87681"/>
    <w:rsid w:val="00E909C8"/>
    <w:rsid w:val="00E91A6F"/>
    <w:rsid w:val="00E936F9"/>
    <w:rsid w:val="00E93BD0"/>
    <w:rsid w:val="00E95F99"/>
    <w:rsid w:val="00E97BBF"/>
    <w:rsid w:val="00EA1681"/>
    <w:rsid w:val="00EA1CA9"/>
    <w:rsid w:val="00EA2943"/>
    <w:rsid w:val="00EA3173"/>
    <w:rsid w:val="00EA5DBC"/>
    <w:rsid w:val="00EA6A22"/>
    <w:rsid w:val="00EA6F0D"/>
    <w:rsid w:val="00EA7FB3"/>
    <w:rsid w:val="00EB03E1"/>
    <w:rsid w:val="00EB07B0"/>
    <w:rsid w:val="00EB4416"/>
    <w:rsid w:val="00EC063A"/>
    <w:rsid w:val="00EC4E29"/>
    <w:rsid w:val="00EC7124"/>
    <w:rsid w:val="00EC7E25"/>
    <w:rsid w:val="00ED2238"/>
    <w:rsid w:val="00ED31BB"/>
    <w:rsid w:val="00ED74C0"/>
    <w:rsid w:val="00EE0086"/>
    <w:rsid w:val="00EE1952"/>
    <w:rsid w:val="00EE33E6"/>
    <w:rsid w:val="00EE4E13"/>
    <w:rsid w:val="00EE5236"/>
    <w:rsid w:val="00EF61C1"/>
    <w:rsid w:val="00EF7A63"/>
    <w:rsid w:val="00F000C0"/>
    <w:rsid w:val="00F017A3"/>
    <w:rsid w:val="00F01D16"/>
    <w:rsid w:val="00F0216E"/>
    <w:rsid w:val="00F0228A"/>
    <w:rsid w:val="00F02EB2"/>
    <w:rsid w:val="00F0467E"/>
    <w:rsid w:val="00F05D85"/>
    <w:rsid w:val="00F06BC8"/>
    <w:rsid w:val="00F12282"/>
    <w:rsid w:val="00F15248"/>
    <w:rsid w:val="00F16695"/>
    <w:rsid w:val="00F20DFB"/>
    <w:rsid w:val="00F20F25"/>
    <w:rsid w:val="00F21581"/>
    <w:rsid w:val="00F238DD"/>
    <w:rsid w:val="00F23C2C"/>
    <w:rsid w:val="00F243BF"/>
    <w:rsid w:val="00F245FA"/>
    <w:rsid w:val="00F26DE5"/>
    <w:rsid w:val="00F30691"/>
    <w:rsid w:val="00F3176C"/>
    <w:rsid w:val="00F31AE5"/>
    <w:rsid w:val="00F37DC6"/>
    <w:rsid w:val="00F41559"/>
    <w:rsid w:val="00F42707"/>
    <w:rsid w:val="00F42903"/>
    <w:rsid w:val="00F43213"/>
    <w:rsid w:val="00F43349"/>
    <w:rsid w:val="00F463E8"/>
    <w:rsid w:val="00F47D44"/>
    <w:rsid w:val="00F50C94"/>
    <w:rsid w:val="00F52392"/>
    <w:rsid w:val="00F56D6F"/>
    <w:rsid w:val="00F575F5"/>
    <w:rsid w:val="00F57885"/>
    <w:rsid w:val="00F60017"/>
    <w:rsid w:val="00F60404"/>
    <w:rsid w:val="00F6149A"/>
    <w:rsid w:val="00F635AA"/>
    <w:rsid w:val="00F63BE0"/>
    <w:rsid w:val="00F65188"/>
    <w:rsid w:val="00F67E62"/>
    <w:rsid w:val="00F70508"/>
    <w:rsid w:val="00F7178B"/>
    <w:rsid w:val="00F71993"/>
    <w:rsid w:val="00F73DA1"/>
    <w:rsid w:val="00F74331"/>
    <w:rsid w:val="00F74861"/>
    <w:rsid w:val="00F75065"/>
    <w:rsid w:val="00F7676D"/>
    <w:rsid w:val="00F824C7"/>
    <w:rsid w:val="00F83297"/>
    <w:rsid w:val="00F837EA"/>
    <w:rsid w:val="00F84E05"/>
    <w:rsid w:val="00F8551D"/>
    <w:rsid w:val="00F8677F"/>
    <w:rsid w:val="00F925CB"/>
    <w:rsid w:val="00F92FCD"/>
    <w:rsid w:val="00F93523"/>
    <w:rsid w:val="00F93EAC"/>
    <w:rsid w:val="00F95CF8"/>
    <w:rsid w:val="00F971FC"/>
    <w:rsid w:val="00F97BD1"/>
    <w:rsid w:val="00FA03AC"/>
    <w:rsid w:val="00FA0416"/>
    <w:rsid w:val="00FA0905"/>
    <w:rsid w:val="00FA1BCB"/>
    <w:rsid w:val="00FA4B6C"/>
    <w:rsid w:val="00FA5704"/>
    <w:rsid w:val="00FA5B3F"/>
    <w:rsid w:val="00FA6E17"/>
    <w:rsid w:val="00FB2AC0"/>
    <w:rsid w:val="00FB41A0"/>
    <w:rsid w:val="00FB48BB"/>
    <w:rsid w:val="00FB582A"/>
    <w:rsid w:val="00FB5B61"/>
    <w:rsid w:val="00FC0CF7"/>
    <w:rsid w:val="00FC2B3D"/>
    <w:rsid w:val="00FC45E6"/>
    <w:rsid w:val="00FC4A4D"/>
    <w:rsid w:val="00FC6D6C"/>
    <w:rsid w:val="00FC6D96"/>
    <w:rsid w:val="00FC7B11"/>
    <w:rsid w:val="00FD1860"/>
    <w:rsid w:val="00FD5E75"/>
    <w:rsid w:val="00FD636E"/>
    <w:rsid w:val="00FD640A"/>
    <w:rsid w:val="00FD6725"/>
    <w:rsid w:val="00FE2759"/>
    <w:rsid w:val="00FE6331"/>
    <w:rsid w:val="00FE68B9"/>
    <w:rsid w:val="00FF0BD9"/>
    <w:rsid w:val="00FF0FED"/>
    <w:rsid w:val="00FF5F4D"/>
    <w:rsid w:val="00FF6391"/>
    <w:rsid w:val="00F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59DD4261"/>
  <w15:docId w15:val="{C3D4930E-69F1-4200-B474-AF92D4445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0612C2"/>
  </w:style>
  <w:style w:type="paragraph" w:styleId="1">
    <w:name w:val="heading 1"/>
    <w:basedOn w:val="a0"/>
    <w:next w:val="a0"/>
    <w:link w:val="10"/>
    <w:uiPriority w:val="9"/>
    <w:qFormat/>
    <w:rsid w:val="003F28E0"/>
    <w:pPr>
      <w:keepNext/>
      <w:keepLines/>
      <w:numPr>
        <w:numId w:val="18"/>
      </w:numPr>
      <w:spacing w:before="480" w:after="0" w:line="240" w:lineRule="auto"/>
      <w:outlineLvl w:val="0"/>
    </w:pPr>
    <w:rPr>
      <w:rFonts w:ascii="Cambria" w:eastAsia="Times New Roman" w:hAnsi="Cambria" w:cs="Times New Roman"/>
      <w:b/>
      <w:bCs/>
      <w:sz w:val="28"/>
      <w:szCs w:val="28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8360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7B18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1F1A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rsid w:val="00F20F2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00F20F2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unhideWhenUsed/>
    <w:qFormat/>
    <w:rsid w:val="0098442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0"/>
    <w:next w:val="a0"/>
    <w:link w:val="80"/>
    <w:uiPriority w:val="9"/>
    <w:unhideWhenUsed/>
    <w:qFormat/>
    <w:rsid w:val="0098442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D09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D099C"/>
  </w:style>
  <w:style w:type="paragraph" w:styleId="a6">
    <w:name w:val="footer"/>
    <w:basedOn w:val="a0"/>
    <w:link w:val="a7"/>
    <w:unhideWhenUsed/>
    <w:rsid w:val="003D09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rsid w:val="003D099C"/>
  </w:style>
  <w:style w:type="paragraph" w:styleId="a8">
    <w:name w:val="Balloon Text"/>
    <w:basedOn w:val="a0"/>
    <w:link w:val="a9"/>
    <w:uiPriority w:val="99"/>
    <w:semiHidden/>
    <w:unhideWhenUsed/>
    <w:rsid w:val="003D09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1"/>
    <w:link w:val="a8"/>
    <w:uiPriority w:val="99"/>
    <w:semiHidden/>
    <w:rsid w:val="003D099C"/>
    <w:rPr>
      <w:rFonts w:ascii="Segoe UI" w:hAnsi="Segoe UI" w:cs="Segoe UI"/>
      <w:sz w:val="18"/>
      <w:szCs w:val="18"/>
    </w:rPr>
  </w:style>
  <w:style w:type="table" w:styleId="aa">
    <w:name w:val="Table Grid"/>
    <w:basedOn w:val="a2"/>
    <w:uiPriority w:val="59"/>
    <w:rsid w:val="004116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Plain Text"/>
    <w:basedOn w:val="a0"/>
    <w:link w:val="ac"/>
    <w:uiPriority w:val="99"/>
    <w:unhideWhenUsed/>
    <w:rsid w:val="004116AE"/>
    <w:pPr>
      <w:spacing w:after="0" w:line="240" w:lineRule="auto"/>
    </w:pPr>
    <w:rPr>
      <w:rFonts w:ascii="Consolas" w:eastAsiaTheme="minorEastAsia" w:hAnsi="Consolas"/>
      <w:sz w:val="21"/>
      <w:szCs w:val="21"/>
      <w:lang w:eastAsia="ru-RU"/>
    </w:rPr>
  </w:style>
  <w:style w:type="character" w:customStyle="1" w:styleId="ac">
    <w:name w:val="Текст Знак"/>
    <w:basedOn w:val="a1"/>
    <w:link w:val="ab"/>
    <w:uiPriority w:val="99"/>
    <w:rsid w:val="004116AE"/>
    <w:rPr>
      <w:rFonts w:ascii="Consolas" w:eastAsiaTheme="minorEastAsia" w:hAnsi="Consolas"/>
      <w:sz w:val="21"/>
      <w:szCs w:val="21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3F28E0"/>
    <w:rPr>
      <w:rFonts w:ascii="Cambria" w:eastAsia="Times New Roman" w:hAnsi="Cambria" w:cs="Times New Roman"/>
      <w:b/>
      <w:bCs/>
      <w:sz w:val="28"/>
      <w:szCs w:val="28"/>
      <w:lang w:eastAsia="ru-RU"/>
    </w:rPr>
  </w:style>
  <w:style w:type="character" w:styleId="ad">
    <w:name w:val="Hyperlink"/>
    <w:basedOn w:val="a1"/>
    <w:uiPriority w:val="99"/>
    <w:rsid w:val="003F28E0"/>
    <w:rPr>
      <w:color w:val="0000FF"/>
      <w:u w:val="single"/>
    </w:rPr>
  </w:style>
  <w:style w:type="paragraph" w:customStyle="1" w:styleId="ConsNormal">
    <w:name w:val="ConsNormal"/>
    <w:rsid w:val="003F28E0"/>
    <w:pPr>
      <w:widowControl w:val="0"/>
      <w:spacing w:after="0" w:line="240" w:lineRule="auto"/>
      <w:ind w:firstLine="720"/>
    </w:pPr>
    <w:rPr>
      <w:rFonts w:ascii="Arial" w:eastAsia="Times New Roman" w:hAnsi="Arial" w:cs="Times New Roman"/>
      <w:snapToGrid w:val="0"/>
      <w:sz w:val="20"/>
      <w:szCs w:val="20"/>
      <w:lang w:eastAsia="ru-RU"/>
    </w:rPr>
  </w:style>
  <w:style w:type="paragraph" w:styleId="ae">
    <w:name w:val="Body Text"/>
    <w:basedOn w:val="a0"/>
    <w:link w:val="af"/>
    <w:rsid w:val="003F28E0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">
    <w:name w:val="Основной текст Знак"/>
    <w:basedOn w:val="a1"/>
    <w:link w:val="ae"/>
    <w:rsid w:val="003F28E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page number"/>
    <w:basedOn w:val="a1"/>
    <w:rsid w:val="003F28E0"/>
  </w:style>
  <w:style w:type="paragraph" w:styleId="af1">
    <w:name w:val="List Paragraph"/>
    <w:basedOn w:val="a0"/>
    <w:uiPriority w:val="34"/>
    <w:qFormat/>
    <w:rsid w:val="003F28E0"/>
    <w:pPr>
      <w:spacing w:after="0" w:line="240" w:lineRule="auto"/>
      <w:ind w:left="720"/>
    </w:pPr>
    <w:rPr>
      <w:rFonts w:ascii="Calibri" w:eastAsia="Calibri" w:hAnsi="Calibri" w:cs="Times New Roman"/>
      <w:lang w:eastAsia="ru-RU"/>
    </w:rPr>
  </w:style>
  <w:style w:type="paragraph" w:customStyle="1" w:styleId="Default">
    <w:name w:val="Default"/>
    <w:rsid w:val="003F28E0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af2">
    <w:name w:val="Title"/>
    <w:basedOn w:val="a0"/>
    <w:next w:val="a0"/>
    <w:link w:val="af3"/>
    <w:uiPriority w:val="10"/>
    <w:qFormat/>
    <w:rsid w:val="00F20F25"/>
    <w:pPr>
      <w:pBdr>
        <w:bottom w:val="single" w:sz="8" w:space="4" w:color="4F81BD"/>
      </w:pBdr>
      <w:spacing w:before="120" w:after="120" w:line="240" w:lineRule="auto"/>
      <w:contextualSpacing/>
      <w:jc w:val="center"/>
    </w:pPr>
    <w:rPr>
      <w:rFonts w:ascii="Times New Roman" w:eastAsia="Times New Roman" w:hAnsi="Times New Roman" w:cs="Times New Roman"/>
      <w:color w:val="4F6228"/>
      <w:spacing w:val="5"/>
      <w:kern w:val="28"/>
      <w:sz w:val="52"/>
      <w:szCs w:val="52"/>
      <w:lang w:eastAsia="ru-RU"/>
    </w:rPr>
  </w:style>
  <w:style w:type="character" w:customStyle="1" w:styleId="af3">
    <w:name w:val="Название Знак"/>
    <w:basedOn w:val="a1"/>
    <w:link w:val="af2"/>
    <w:uiPriority w:val="10"/>
    <w:rsid w:val="00F20F25"/>
    <w:rPr>
      <w:rFonts w:ascii="Times New Roman" w:eastAsia="Times New Roman" w:hAnsi="Times New Roman" w:cs="Times New Roman"/>
      <w:color w:val="4F6228"/>
      <w:spacing w:val="5"/>
      <w:kern w:val="28"/>
      <w:sz w:val="52"/>
      <w:szCs w:val="52"/>
      <w:lang w:eastAsia="ru-RU"/>
    </w:rPr>
  </w:style>
  <w:style w:type="paragraph" w:styleId="af4">
    <w:name w:val="No Spacing"/>
    <w:link w:val="af5"/>
    <w:uiPriority w:val="1"/>
    <w:qFormat/>
    <w:rsid w:val="003F28E0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af5">
    <w:name w:val="Без интервала Знак"/>
    <w:basedOn w:val="a1"/>
    <w:link w:val="af4"/>
    <w:uiPriority w:val="1"/>
    <w:rsid w:val="003F28E0"/>
    <w:rPr>
      <w:rFonts w:ascii="Calibri" w:eastAsia="Times New Roman" w:hAnsi="Calibri" w:cs="Times New Roman"/>
    </w:rPr>
  </w:style>
  <w:style w:type="paragraph" w:styleId="af6">
    <w:name w:val="TOC Heading"/>
    <w:basedOn w:val="1"/>
    <w:next w:val="a0"/>
    <w:uiPriority w:val="39"/>
    <w:unhideWhenUsed/>
    <w:qFormat/>
    <w:rsid w:val="003F28E0"/>
    <w:pPr>
      <w:spacing w:line="276" w:lineRule="auto"/>
      <w:outlineLvl w:val="9"/>
    </w:pPr>
    <w:rPr>
      <w:lang w:eastAsia="en-US"/>
    </w:rPr>
  </w:style>
  <w:style w:type="paragraph" w:styleId="11">
    <w:name w:val="toc 1"/>
    <w:basedOn w:val="a0"/>
    <w:next w:val="a0"/>
    <w:autoRedefine/>
    <w:uiPriority w:val="39"/>
    <w:unhideWhenUsed/>
    <w:qFormat/>
    <w:rsid w:val="000A0614"/>
    <w:pPr>
      <w:tabs>
        <w:tab w:val="left" w:pos="660"/>
        <w:tab w:val="right" w:leader="dot" w:pos="9911"/>
      </w:tabs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note text"/>
    <w:basedOn w:val="a0"/>
    <w:link w:val="af8"/>
    <w:uiPriority w:val="99"/>
    <w:unhideWhenUsed/>
    <w:rsid w:val="003F28E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8">
    <w:name w:val="Текст сноски Знак"/>
    <w:basedOn w:val="a1"/>
    <w:link w:val="af7"/>
    <w:uiPriority w:val="99"/>
    <w:rsid w:val="003F28E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footnote reference"/>
    <w:basedOn w:val="a1"/>
    <w:uiPriority w:val="99"/>
    <w:semiHidden/>
    <w:unhideWhenUsed/>
    <w:rsid w:val="003F28E0"/>
    <w:rPr>
      <w:vertAlign w:val="superscript"/>
    </w:rPr>
  </w:style>
  <w:style w:type="character" w:styleId="afa">
    <w:name w:val="line number"/>
    <w:basedOn w:val="a1"/>
    <w:uiPriority w:val="99"/>
    <w:semiHidden/>
    <w:unhideWhenUsed/>
    <w:rsid w:val="003F28E0"/>
  </w:style>
  <w:style w:type="character" w:styleId="afb">
    <w:name w:val="FollowedHyperlink"/>
    <w:basedOn w:val="a1"/>
    <w:uiPriority w:val="99"/>
    <w:semiHidden/>
    <w:unhideWhenUsed/>
    <w:rsid w:val="003F28E0"/>
    <w:rPr>
      <w:color w:val="800080"/>
      <w:u w:val="single"/>
    </w:rPr>
  </w:style>
  <w:style w:type="paragraph" w:styleId="a">
    <w:name w:val="List Bullet"/>
    <w:basedOn w:val="a0"/>
    <w:uiPriority w:val="99"/>
    <w:unhideWhenUsed/>
    <w:rsid w:val="003F28E0"/>
    <w:pPr>
      <w:numPr>
        <w:numId w:val="34"/>
      </w:numPr>
      <w:spacing w:after="0" w:line="240" w:lineRule="auto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c">
    <w:name w:val="annotation reference"/>
    <w:basedOn w:val="a1"/>
    <w:uiPriority w:val="99"/>
    <w:semiHidden/>
    <w:unhideWhenUsed/>
    <w:rsid w:val="003F28E0"/>
    <w:rPr>
      <w:sz w:val="16"/>
      <w:szCs w:val="16"/>
    </w:rPr>
  </w:style>
  <w:style w:type="paragraph" w:styleId="afd">
    <w:name w:val="annotation text"/>
    <w:basedOn w:val="a0"/>
    <w:link w:val="afe"/>
    <w:uiPriority w:val="99"/>
    <w:semiHidden/>
    <w:unhideWhenUsed/>
    <w:rsid w:val="003F28E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e">
    <w:name w:val="Текст примечания Знак"/>
    <w:basedOn w:val="a1"/>
    <w:link w:val="afd"/>
    <w:uiPriority w:val="99"/>
    <w:semiHidden/>
    <w:rsid w:val="003F28E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3F28E0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3F28E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1">
    <w:name w:val="Revision"/>
    <w:hidden/>
    <w:uiPriority w:val="99"/>
    <w:semiHidden/>
    <w:rsid w:val="003F28E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8360B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7B18D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1F1A9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1"/>
    <w:link w:val="5"/>
    <w:uiPriority w:val="9"/>
    <w:rsid w:val="00F20F2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1"/>
    <w:link w:val="6"/>
    <w:uiPriority w:val="9"/>
    <w:rsid w:val="00F20F2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1"/>
    <w:link w:val="7"/>
    <w:uiPriority w:val="9"/>
    <w:rsid w:val="0098442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1"/>
    <w:link w:val="8"/>
    <w:uiPriority w:val="9"/>
    <w:rsid w:val="0098442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ff2">
    <w:name w:val="Body Text Indent"/>
    <w:basedOn w:val="a0"/>
    <w:link w:val="aff3"/>
    <w:uiPriority w:val="99"/>
    <w:unhideWhenUsed/>
    <w:rsid w:val="00D53300"/>
    <w:pPr>
      <w:ind w:firstLine="708"/>
      <w:jc w:val="both"/>
    </w:pPr>
    <w:rPr>
      <w:rFonts w:ascii="Times New Roman" w:hAnsi="Times New Roman"/>
      <w:sz w:val="24"/>
      <w:szCs w:val="24"/>
    </w:rPr>
  </w:style>
  <w:style w:type="character" w:customStyle="1" w:styleId="aff3">
    <w:name w:val="Основной текст с отступом Знак"/>
    <w:basedOn w:val="a1"/>
    <w:link w:val="aff2"/>
    <w:uiPriority w:val="99"/>
    <w:rsid w:val="00D53300"/>
    <w:rPr>
      <w:rFonts w:ascii="Times New Roman" w:hAnsi="Times New Roman"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586AC8"/>
    <w:pPr>
      <w:tabs>
        <w:tab w:val="left" w:pos="709"/>
        <w:tab w:val="right" w:leader="dot" w:pos="9911"/>
      </w:tabs>
      <w:spacing w:after="100"/>
      <w:ind w:left="220"/>
    </w:pPr>
    <w:rPr>
      <w:rFonts w:ascii="Times New Roman" w:eastAsia="Calibri" w:hAnsi="Times New Roman" w:cs="Times New Roman"/>
      <w:b/>
      <w:noProof/>
      <w:lang w:eastAsia="ru-RU"/>
    </w:rPr>
  </w:style>
  <w:style w:type="paragraph" w:customStyle="1" w:styleId="MyNormal">
    <w:name w:val="MyNormal"/>
    <w:basedOn w:val="af1"/>
    <w:link w:val="MyNormal0"/>
    <w:qFormat/>
    <w:rsid w:val="007634A8"/>
    <w:pPr>
      <w:tabs>
        <w:tab w:val="left" w:pos="1701"/>
      </w:tabs>
      <w:spacing w:after="160" w:line="259" w:lineRule="auto"/>
      <w:ind w:left="1440" w:hanging="360"/>
      <w:contextualSpacing/>
      <w:jc w:val="both"/>
    </w:pPr>
    <w:rPr>
      <w:rFonts w:asciiTheme="minorHAnsi" w:eastAsiaTheme="minorHAnsi" w:hAnsiTheme="minorHAnsi" w:cstheme="minorBidi"/>
      <w:lang w:eastAsia="en-US"/>
    </w:rPr>
  </w:style>
  <w:style w:type="character" w:customStyle="1" w:styleId="MyNormal0">
    <w:name w:val="MyNormal Знак"/>
    <w:basedOn w:val="a1"/>
    <w:link w:val="MyNormal"/>
    <w:rsid w:val="007634A8"/>
  </w:style>
  <w:style w:type="paragraph" w:customStyle="1" w:styleId="ForChapterName">
    <w:name w:val="ForChapterName"/>
    <w:basedOn w:val="1"/>
    <w:qFormat/>
    <w:rsid w:val="007634A8"/>
    <w:pPr>
      <w:numPr>
        <w:numId w:val="195"/>
      </w:numPr>
      <w:spacing w:before="240" w:line="259" w:lineRule="auto"/>
    </w:pPr>
    <w:rPr>
      <w:rFonts w:asciiTheme="minorHAnsi" w:eastAsiaTheme="majorEastAsia" w:hAnsiTheme="minorHAnsi" w:cstheme="majorBidi"/>
      <w:b w:val="0"/>
      <w:bCs w:val="0"/>
      <w:szCs w:val="32"/>
      <w:lang w:eastAsia="en-US"/>
    </w:rPr>
  </w:style>
  <w:style w:type="character" w:styleId="aff4">
    <w:name w:val="Strong"/>
    <w:basedOn w:val="a1"/>
    <w:uiPriority w:val="22"/>
    <w:qFormat/>
    <w:rsid w:val="004D206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7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1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0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4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onlinecontract.ru" TargetMode="External"/><Relationship Id="rId13" Type="http://schemas.openxmlformats.org/officeDocument/2006/relationships/hyperlink" Target="http://www.onlinecontract.ru" TargetMode="External"/><Relationship Id="rId18" Type="http://schemas.openxmlformats.org/officeDocument/2006/relationships/hyperlink" Target="http://www.onlinecontract.ru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://www.onlinecontract.ru" TargetMode="External"/><Relationship Id="rId17" Type="http://schemas.openxmlformats.org/officeDocument/2006/relationships/hyperlink" Target="http://www.onlinecontract.ru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commentsExtended" Target="commentsExtended.xm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onlinecontract.ru" TargetMode="External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comments" Target="comments.xml"/><Relationship Id="rId23" Type="http://schemas.openxmlformats.org/officeDocument/2006/relationships/fontTable" Target="fontTable.xml"/><Relationship Id="rId10" Type="http://schemas.openxmlformats.org/officeDocument/2006/relationships/hyperlink" Target="http://www.onlinecontract.ru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www.onlinecontract.ru" TargetMode="External"/><Relationship Id="rId14" Type="http://schemas.openxmlformats.org/officeDocument/2006/relationships/hyperlink" Target="http://www.zakupki.gov.ru" TargetMode="External"/><Relationship Id="rId22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47EFBE-DE8B-4F4A-A677-6041790D3D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56</Pages>
  <Words>25163</Words>
  <Characters>143430</Characters>
  <Application>Microsoft Office Word</Application>
  <DocSecurity>0</DocSecurity>
  <Lines>1195</Lines>
  <Paragraphs>336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Хусаинов Ленар Ильдусович</dc:creator>
  <cp:keywords/>
  <dc:description/>
  <cp:lastModifiedBy>Саржанов Руслан Рамисович</cp:lastModifiedBy>
  <cp:revision>2</cp:revision>
  <cp:lastPrinted>2019-12-11T14:28:00Z</cp:lastPrinted>
  <dcterms:created xsi:type="dcterms:W3CDTF">2020-07-06T13:21:00Z</dcterms:created>
  <dcterms:modified xsi:type="dcterms:W3CDTF">2020-07-06T13:21:00Z</dcterms:modified>
</cp:coreProperties>
</file>